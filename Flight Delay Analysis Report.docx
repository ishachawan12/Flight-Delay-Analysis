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BF5197" w14:textId="77777777" w:rsidR="001862CD" w:rsidRDefault="001862CD" w:rsidP="00E4506A">
      <w:pPr>
        <w:rPr>
          <w:rFonts w:ascii="Times New Roman" w:hAnsi="Times New Roman" w:cs="Times New Roman"/>
          <w:color w:val="000000" w:themeColor="text1"/>
          <w:sz w:val="24"/>
          <w:szCs w:val="24"/>
        </w:rPr>
      </w:pPr>
    </w:p>
    <w:p w14:paraId="16038642" w14:textId="77777777" w:rsidR="001862CD" w:rsidRPr="00465AC6" w:rsidRDefault="001862CD" w:rsidP="001862CD">
      <w:r w:rsidRPr="00465AC6">
        <w:rPr>
          <w:noProof/>
        </w:rPr>
        <w:drawing>
          <wp:anchor distT="0" distB="0" distL="114300" distR="114300" simplePos="0" relativeHeight="251658247" behindDoc="1" locked="1" layoutInCell="1" allowOverlap="1" wp14:anchorId="1B66A8B8" wp14:editId="527F9D05">
            <wp:simplePos x="0" y="0"/>
            <wp:positionH relativeFrom="column">
              <wp:posOffset>-734695</wp:posOffset>
            </wp:positionH>
            <wp:positionV relativeFrom="paragraph">
              <wp:posOffset>-457200</wp:posOffset>
            </wp:positionV>
            <wp:extent cx="7633335" cy="10058400"/>
            <wp:effectExtent l="0" t="0" r="0" b="0"/>
            <wp:wrapNone/>
            <wp:docPr id="141915128" name="Picture 141915128" descr="Plane on tar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lane on tarmac"/>
                    <pic:cNvPicPr/>
                  </pic:nvPicPr>
                  <pic:blipFill>
                    <a:blip r:embed="rId11">
                      <a:extLst>
                        <a:ext uri="{28A0092B-C50C-407E-A947-70E740481C1C}">
                          <a14:useLocalDpi xmlns:a14="http://schemas.microsoft.com/office/drawing/2010/main" val="0"/>
                        </a:ext>
                      </a:extLst>
                    </a:blip>
                    <a:srcRect l="24268" r="24268"/>
                    <a:stretch>
                      <a:fillRect/>
                    </a:stretch>
                  </pic:blipFill>
                  <pic:spPr>
                    <a:xfrm>
                      <a:off x="0" y="0"/>
                      <a:ext cx="7633335" cy="10058400"/>
                    </a:xfrm>
                    <a:prstGeom prst="rect">
                      <a:avLst/>
                    </a:prstGeom>
                  </pic:spPr>
                </pic:pic>
              </a:graphicData>
            </a:graphic>
            <wp14:sizeRelH relativeFrom="margin">
              <wp14:pctWidth>0</wp14:pctWidth>
            </wp14:sizeRelH>
            <wp14:sizeRelV relativeFrom="margin">
              <wp14:pctHeight>0</wp14:pctHeight>
            </wp14:sizeRelV>
          </wp:anchor>
        </w:drawing>
      </w:r>
      <w:r w:rsidRPr="00465AC6">
        <w:rPr>
          <w:noProof/>
        </w:rPr>
        <mc:AlternateContent>
          <mc:Choice Requires="wps">
            <w:drawing>
              <wp:anchor distT="0" distB="0" distL="114300" distR="114300" simplePos="0" relativeHeight="251658242" behindDoc="1" locked="1" layoutInCell="1" allowOverlap="1" wp14:anchorId="19924806" wp14:editId="61993319">
                <wp:simplePos x="0" y="0"/>
                <wp:positionH relativeFrom="column">
                  <wp:posOffset>-734060</wp:posOffset>
                </wp:positionH>
                <wp:positionV relativeFrom="paragraph">
                  <wp:posOffset>2526665</wp:posOffset>
                </wp:positionV>
                <wp:extent cx="6560185" cy="5216525"/>
                <wp:effectExtent l="0" t="0" r="5715" b="3175"/>
                <wp:wrapNone/>
                <wp:docPr id="685477144" name="Rectangle 6854771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560185" cy="521652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F0D39" id="Rectangle 685477144" o:spid="_x0000_s1026" alt="&quot;&quot;" style="position:absolute;margin-left:-57.8pt;margin-top:198.95pt;width:516.55pt;height:410.7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" fillcolor="#156082 [3204]" stroked="f" strokeweight="1pt">
                <w10:anchorlock/>
              </v:rect>
            </w:pict>
          </mc:Fallback>
        </mc:AlternateContent>
      </w:r>
      <w:r w:rsidRPr="00465AC6">
        <w:rPr>
          <w:noProof/>
        </w:rPr>
        <w:drawing>
          <wp:anchor distT="0" distB="0" distL="114300" distR="114300" simplePos="0" relativeHeight="251658244" behindDoc="0" locked="1" layoutInCell="1" allowOverlap="1" wp14:anchorId="3FA6B201" wp14:editId="6CA5F09A">
            <wp:simplePos x="0" y="0"/>
            <wp:positionH relativeFrom="column">
              <wp:posOffset>-99695</wp:posOffset>
            </wp:positionH>
            <wp:positionV relativeFrom="paragraph">
              <wp:posOffset>7855585</wp:posOffset>
            </wp:positionV>
            <wp:extent cx="2720340" cy="756285"/>
            <wp:effectExtent l="0" t="0" r="0" b="5715"/>
            <wp:wrapNone/>
            <wp:docPr id="57563061" name="Graphic 201" descr="Blue text on a black background&#10;&#10;Description automatically generated">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57563061" name="Graphic 201" descr="Blue text on a black background&#10;&#10;Description automatically generated">
                      <a:extLst>
                        <a:ext uri="{FF2B5EF4-FFF2-40B4-BE49-F238E27FC236}">
                          <a16:creationId xmlns:a16="http://schemas.microsoft.com/office/drawing/2014/main" id="{F3D65186-AB5A-4584-87C3-0FAA2992263B}"/>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0340" cy="75628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1862CD" w14:paraId="60919E88" w14:textId="77777777">
        <w:trPr>
          <w:trHeight w:val="6768"/>
        </w:trPr>
        <w:tc>
          <w:tcPr>
            <w:tcW w:w="8541" w:type="dxa"/>
            <w:tcBorders>
              <w:top w:val="nil"/>
              <w:left w:val="nil"/>
              <w:bottom w:val="nil"/>
              <w:right w:val="nil"/>
            </w:tcBorders>
            <w:vAlign w:val="bottom"/>
          </w:tcPr>
          <w:p w14:paraId="20423C77" w14:textId="72804B3A" w:rsidR="001862CD" w:rsidRDefault="00000000">
            <w:sdt>
              <w:sdtPr>
                <w:id w:val="-425965494"/>
                <w:placeholder>
                  <w:docPart w:val="4C16BCE4B67792448917E96C1FF09BBA"/>
                </w:placeholder>
                <w15:appearance w15:val="hidden"/>
              </w:sdtPr>
              <w:sdtContent>
                <w:sdt>
                  <w:sdtPr>
                    <w:rPr>
                      <w:rFonts w:ascii="Times New Roman" w:hAnsi="Times New Roman" w:cs="Times New Roman"/>
                      <w:color w:val="FFFFFF" w:themeColor="background1"/>
                      <w:sz w:val="28"/>
                      <w:szCs w:val="28"/>
                    </w:rPr>
                    <w:id w:val="-1629778915"/>
                    <w:placeholder>
                      <w:docPart w:val="8923A6FBDA2A234EB9C4553B0B2C378A"/>
                    </w:placeholder>
                    <w15:appearance w15:val="hidden"/>
                  </w:sdtPr>
                  <w:sdtContent>
                    <w:sdt>
                      <w:sdtPr>
                        <w:rPr>
                          <w:rFonts w:ascii="Times New Roman" w:hAnsi="Times New Roman" w:cs="Times New Roman"/>
                          <w:color w:val="FFFFFF" w:themeColor="background1"/>
                          <w:sz w:val="44"/>
                          <w:szCs w:val="44"/>
                        </w:rPr>
                        <w:id w:val="1983183812"/>
                        <w:placeholder>
                          <w:docPart w:val="DCFBEC415029FE49A14B30692F214260"/>
                        </w:placeholder>
                        <w15:appearance w15:val="hidden"/>
                      </w:sdtPr>
                      <w:sdtContent>
                        <w:r w:rsidR="001862CD" w:rsidRPr="00E4506A">
                          <w:rPr>
                            <w:rFonts w:ascii="Times New Roman" w:hAnsi="Times New Roman" w:cs="Times New Roman"/>
                            <w:color w:val="FFFFFF" w:themeColor="background1"/>
                            <w:sz w:val="44"/>
                            <w:szCs w:val="44"/>
                          </w:rPr>
                          <w:t>MIS 587:</w:t>
                        </w:r>
                      </w:sdtContent>
                    </w:sdt>
                    <w:r w:rsidR="001862CD" w:rsidRPr="00E4506A">
                      <w:rPr>
                        <w:rFonts w:ascii="Times New Roman" w:hAnsi="Times New Roman" w:cs="Times New Roman"/>
                        <w:color w:val="FFFFFF" w:themeColor="background1"/>
                        <w:sz w:val="44"/>
                        <w:szCs w:val="44"/>
                      </w:rPr>
                      <w:t xml:space="preserve"> Business Intelligence Project Report</w:t>
                    </w:r>
                  </w:sdtContent>
                </w:sdt>
              </w:sdtContent>
            </w:sdt>
            <w:r w:rsidR="001862CD">
              <w:t xml:space="preserve"> </w:t>
            </w:r>
          </w:p>
          <w:p w14:paraId="28165455" w14:textId="07E25CEF" w:rsidR="001862CD" w:rsidRDefault="00E3595A">
            <w:r>
              <w:rPr>
                <w:noProof/>
                <w:lang w:val="en-AU" w:eastAsia="en-AU"/>
              </w:rPr>
              <mc:AlternateContent>
                <mc:Choice Requires="wps">
                  <w:drawing>
                    <wp:inline distT="0" distB="0" distL="0" distR="0" wp14:anchorId="1213FE17" wp14:editId="7ED9DD21">
                      <wp:extent cx="2253916" cy="0"/>
                      <wp:effectExtent l="0" t="38100" r="32385" b="38100"/>
                      <wp:docPr id="1075892340" name="Straight Connector 1075892340" descr="text divider"/>
                      <wp:cNvGraphicFramePr/>
                      <a:graphic xmlns:a="http://schemas.openxmlformats.org/drawingml/2006/main">
                        <a:graphicData uri="http://schemas.microsoft.com/office/word/2010/wordprocessingShape">
                          <wps:wsp>
                            <wps:cNvCnPr/>
                            <wps:spPr>
                              <a:xfrm>
                                <a:off x="0" y="0"/>
                                <a:ext cx="2253916"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C201C4" id="Straight Connector 1075892340"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77.4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" strokecolor="white [3212]" strokeweight="6pt">
                      <v:stroke joinstyle="miter"/>
                      <w10:anchorlock/>
                    </v:line>
                  </w:pict>
                </mc:Fallback>
              </mc:AlternateContent>
            </w:r>
          </w:p>
          <w:p w14:paraId="7BAE1612" w14:textId="72DD9703" w:rsidR="001862CD" w:rsidRDefault="001862CD">
            <w:r>
              <w:rPr>
                <w:noProof/>
              </w:rPr>
              <mc:AlternateContent>
                <mc:Choice Requires="wps">
                  <w:drawing>
                    <wp:anchor distT="0" distB="0" distL="114300" distR="114300" simplePos="0" relativeHeight="251658243" behindDoc="0" locked="0" layoutInCell="1" allowOverlap="1" wp14:anchorId="75BC1763" wp14:editId="7C92886B">
                      <wp:simplePos x="0" y="0"/>
                      <wp:positionH relativeFrom="column">
                        <wp:posOffset>-99695</wp:posOffset>
                      </wp:positionH>
                      <wp:positionV relativeFrom="paragraph">
                        <wp:posOffset>254000</wp:posOffset>
                      </wp:positionV>
                      <wp:extent cx="3341370" cy="553085"/>
                      <wp:effectExtent l="0" t="0" r="19050" b="11430"/>
                      <wp:wrapNone/>
                      <wp:docPr id="177962948" name="Text Box 2"/>
                      <wp:cNvGraphicFramePr/>
                      <a:graphic xmlns:a="http://schemas.openxmlformats.org/drawingml/2006/main">
                        <a:graphicData uri="http://schemas.microsoft.com/office/word/2010/wordprocessingShape">
                          <wps:wsp>
                            <wps:cNvSpPr txBox="1"/>
                            <wps:spPr>
                              <a:xfrm>
                                <a:off x="0" y="0"/>
                                <a:ext cx="3341370" cy="553085"/>
                              </a:xfrm>
                              <a:prstGeom prst="rect">
                                <a:avLst/>
                              </a:prstGeom>
                              <a:solidFill>
                                <a:schemeClr val="accent1"/>
                              </a:solidFill>
                              <a:ln w="6350">
                                <a:solidFill>
                                  <a:schemeClr val="accent1"/>
                                </a:solidFill>
                              </a:ln>
                            </wps:spPr>
                            <wps:txbx>
                              <w:txbxContent>
                                <w:p w14:paraId="0547292E" w14:textId="77777777" w:rsidR="001862CD" w:rsidRPr="00C053D3" w:rsidRDefault="001862CD" w:rsidP="001862CD">
                                  <w:pPr>
                                    <w:rPr>
                                      <w:rFonts w:ascii="Times New Roman" w:hAnsi="Times New Roman" w:cs="Times New Roman"/>
                                      <w:color w:val="FFFFFF" w:themeColor="background1"/>
                                      <w:sz w:val="36"/>
                                      <w:szCs w:val="28"/>
                                    </w:rPr>
                                  </w:pPr>
                                  <w:r w:rsidRPr="00385DC0">
                                    <w:rPr>
                                      <w:rFonts w:ascii="Times New Roman" w:hAnsi="Times New Roman" w:cs="Times New Roman"/>
                                      <w:color w:val="FFFFFF" w:themeColor="background1"/>
                                      <w:sz w:val="32"/>
                                      <w:szCs w:val="24"/>
                                    </w:rPr>
                                    <w:t xml:space="preserve">Eller College of Management </w:t>
                                  </w:r>
                                </w:p>
                                <w:p w14:paraId="72C00439" w14:textId="2CFF1601" w:rsidR="001862CD" w:rsidRDefault="001862CD" w:rsidP="001862CD">
                                  <w:pPr>
                                    <w:rPr>
                                      <w:ins w:id="0" w:author="Unknown" w:date="2024-05-03T20:00:00Z"/>
                                    </w:rPr>
                                  </w:pPr>
                                </w:p>
                                <w:p w14:paraId="0235B7B5" w14:textId="77777777" w:rsidR="00181246" w:rsidRDefault="00181246"/>
                                <w:p w14:paraId="57584DC3" w14:textId="77777777" w:rsidR="001B015B" w:rsidRDefault="001B015B" w:rsidP="001862CD"/>
                                <w:p w14:paraId="38790799" w14:textId="77777777" w:rsidR="00A27D1F" w:rsidRDefault="00A27D1F" w:rsidP="001862CD"/>
                                <w:p w14:paraId="081DF693" w14:textId="77777777" w:rsidR="00A27D1F" w:rsidRDefault="00A27D1F" w:rsidP="001862CD"/>
                                <w:p w14:paraId="61D55220" w14:textId="7BC9CF2D" w:rsidR="00FF58A0" w:rsidRDefault="00FF58A0" w:rsidP="001862CD"/>
                                <w:p w14:paraId="50FBFC8E" w14:textId="4095E29C" w:rsidR="001862CD" w:rsidRDefault="001862CD" w:rsidP="001862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BC1763" id="_x0000_t202" coordsize="21600,21600" o:spt="202" path="m,l,21600r21600,l21600,xe">
                      <v:stroke joinstyle="miter"/>
                      <v:path gradientshapeok="t" o:connecttype="rect"/>
                    </v:shapetype>
                    <v:shape id="Text Box 2" o:spid="_x0000_s1026" type="#_x0000_t202" style="position:absolute;margin-left:-7.85pt;margin-top:20pt;width:263.1pt;height:43.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" fillcolor="#156082 [3204]" strokecolor="#156082 [3204]" strokeweight=".5pt">
                      <v:textbox>
                        <w:txbxContent>
                          <w:p w14:paraId="0547292E" w14:textId="77777777" w:rsidR="001862CD" w:rsidRPr="00C053D3" w:rsidRDefault="001862CD" w:rsidP="001862CD">
                            <w:pPr>
                              <w:rPr>
                                <w:rFonts w:ascii="Times New Roman" w:hAnsi="Times New Roman" w:cs="Times New Roman"/>
                                <w:color w:val="FFFFFF" w:themeColor="background1"/>
                                <w:sz w:val="36"/>
                                <w:szCs w:val="28"/>
                              </w:rPr>
                            </w:pPr>
                            <w:r w:rsidRPr="00385DC0">
                              <w:rPr>
                                <w:rFonts w:ascii="Times New Roman" w:hAnsi="Times New Roman" w:cs="Times New Roman"/>
                                <w:color w:val="FFFFFF" w:themeColor="background1"/>
                                <w:sz w:val="32"/>
                                <w:szCs w:val="24"/>
                              </w:rPr>
                              <w:t xml:space="preserve">Eller College of Management </w:t>
                            </w:r>
                          </w:p>
                          <w:p w14:paraId="72C00439" w14:textId="2CFF1601" w:rsidR="001862CD" w:rsidRDefault="001862CD" w:rsidP="001862CD">
                            <w:pPr>
                              <w:rPr>
                                <w:ins w:id="1" w:author="Unknown" w:date="2024-05-03T20:00:00Z"/>
                              </w:rPr>
                            </w:pPr>
                          </w:p>
                          <w:p w14:paraId="0235B7B5" w14:textId="77777777" w:rsidR="00181246" w:rsidRDefault="00181246"/>
                          <w:p w14:paraId="57584DC3" w14:textId="77777777" w:rsidR="001B015B" w:rsidRDefault="001B015B" w:rsidP="001862CD"/>
                          <w:p w14:paraId="38790799" w14:textId="77777777" w:rsidR="00A27D1F" w:rsidRDefault="00A27D1F" w:rsidP="001862CD"/>
                          <w:p w14:paraId="081DF693" w14:textId="77777777" w:rsidR="00A27D1F" w:rsidRDefault="00A27D1F" w:rsidP="001862CD"/>
                          <w:p w14:paraId="61D55220" w14:textId="7BC9CF2D" w:rsidR="00FF58A0" w:rsidRDefault="00FF58A0" w:rsidP="001862CD"/>
                          <w:p w14:paraId="50FBFC8E" w14:textId="4095E29C" w:rsidR="001862CD" w:rsidRDefault="001862CD" w:rsidP="001862CD"/>
                        </w:txbxContent>
                      </v:textbox>
                    </v:shape>
                  </w:pict>
                </mc:Fallback>
              </mc:AlternateContent>
            </w:r>
            <w:r w:rsidR="00385DC0">
              <w:t xml:space="preserve"> </w:t>
            </w:r>
            <w:sdt>
              <w:sdtPr>
                <w:id w:val="-260216546"/>
                <w:placeholder>
                  <w:docPart w:val="6F23312E832D46428D685B77488F8AEA"/>
                </w:placeholder>
                <w:showingPlcHdr/>
                <w15:appearance w15:val="hidden"/>
              </w:sdtPr>
              <w:sdtContent>
                <w:r w:rsidR="00A159B9" w:rsidRPr="00502269">
                  <w:rPr>
                    <w:rStyle w:val="SubtitleChar"/>
                    <w:rFonts w:eastAsiaTheme="minorEastAsia"/>
                  </w:rPr>
                  <w:t>subtitle text here</w:t>
                </w:r>
              </w:sdtContent>
            </w:sdt>
          </w:p>
        </w:tc>
      </w:tr>
    </w:tbl>
    <w:p w14:paraId="503BA646" w14:textId="0D0854BF" w:rsidR="001862CD" w:rsidRPr="004B7E44" w:rsidRDefault="00000000" w:rsidP="001862CD">
      <w:pPr>
        <w:spacing w:after="200"/>
      </w:pPr>
      <w:sdt>
        <w:sdtPr>
          <w:rPr>
            <w:rFonts w:ascii="Times New Roman" w:hAnsi="Times New Roman" w:cs="Times New Roman"/>
          </w:rPr>
          <w:id w:val="-1072417766"/>
          <w:placeholder>
            <w:docPart w:val="4E54829186892C42877D598457BCE1F1"/>
          </w:placeholder>
          <w15:appearance w15:val="hidden"/>
        </w:sdtPr>
        <w:sdtEndPr>
          <w:rPr>
            <w:rFonts w:ascii="Calibri" w:hAnsi="Calibri" w:cs="Calibri"/>
            <w:b/>
            <w:bCs/>
            <w:noProof/>
          </w:rPr>
        </w:sdtEndPr>
        <w:sdtContent>
          <w:sdt>
            <w:sdtPr>
              <w:rPr>
                <w:rFonts w:ascii="Times New Roman" w:hAnsi="Times New Roman" w:cs="Times New Roman"/>
              </w:rPr>
              <w:id w:val="-1740474235"/>
              <w:placeholder>
                <w:docPart w:val="0FC05D69E8E5412FAE10531A7404D1AB"/>
              </w:placeholder>
              <w15:appearance w15:val="hidden"/>
            </w:sdtPr>
            <w:sdtEndPr>
              <w:rPr>
                <w:rFonts w:ascii="Calibri" w:hAnsi="Calibri" w:cs="Calibri"/>
                <w:b/>
                <w:bCs/>
                <w:noProof/>
              </w:rPr>
            </w:sdtEndPr>
            <w:sdtContent>
              <w:sdt>
                <w:sdtPr>
                  <w:rPr>
                    <w:rFonts w:ascii="Times New Roman" w:hAnsi="Times New Roman" w:cs="Times New Roman"/>
                  </w:rPr>
                  <w:id w:val="-1310935846"/>
                  <w:placeholder>
                    <w:docPart w:val="80DDFE9A0C3447428F32654B419087A3"/>
                  </w:placeholder>
                  <w15:appearance w15:val="hidden"/>
                </w:sdtPr>
                <w:sdtContent>
                  <w:r w:rsidR="00E3595A">
                    <w:rPr>
                      <w:noProof/>
                      <w14:ligatures w14:val="standardContextual"/>
                    </w:rPr>
                    <mc:AlternateContent>
                      <mc:Choice Requires="wps">
                        <w:drawing>
                          <wp:anchor distT="0" distB="0" distL="114300" distR="114300" simplePos="0" relativeHeight="251658245" behindDoc="0" locked="0" layoutInCell="1" allowOverlap="1" wp14:anchorId="4F312267" wp14:editId="6D214FB0">
                            <wp:simplePos x="0" y="0"/>
                            <wp:positionH relativeFrom="column">
                              <wp:posOffset>232611</wp:posOffset>
                            </wp:positionH>
                            <wp:positionV relativeFrom="paragraph">
                              <wp:posOffset>90772</wp:posOffset>
                            </wp:positionV>
                            <wp:extent cx="4756484" cy="1187115"/>
                            <wp:effectExtent l="0" t="0" r="19050" b="6985"/>
                            <wp:wrapNone/>
                            <wp:docPr id="479630129" name="Text Box 5"/>
                            <wp:cNvGraphicFramePr/>
                            <a:graphic xmlns:a="http://schemas.openxmlformats.org/drawingml/2006/main">
                              <a:graphicData uri="http://schemas.microsoft.com/office/word/2010/wordprocessingShape">
                                <wps:wsp>
                                  <wps:cNvSpPr txBox="1"/>
                                  <wps:spPr>
                                    <a:xfrm>
                                      <a:off x="0" y="0"/>
                                      <a:ext cx="4756484" cy="1187115"/>
                                    </a:xfrm>
                                    <a:prstGeom prst="rect">
                                      <a:avLst/>
                                    </a:prstGeom>
                                    <a:solidFill>
                                      <a:srgbClr val="156082"/>
                                    </a:solidFill>
                                    <a:ln w="6350">
                                      <a:solidFill>
                                        <a:srgbClr val="156082"/>
                                      </a:solidFill>
                                    </a:ln>
                                  </wps:spPr>
                                  <wps:txbx>
                                    <w:txbxContent>
                                      <w:p w14:paraId="78C14E11" w14:textId="28E42A2D" w:rsidR="00385DC0" w:rsidRPr="00E3595A" w:rsidRDefault="00385DC0" w:rsidP="00385DC0">
                                        <w:pPr>
                                          <w:jc w:val="center"/>
                                          <w:rPr>
                                            <w:rFonts w:ascii="Times New Roman" w:hAnsi="Times New Roman" w:cs="Times New Roman"/>
                                            <w:color w:val="FFFFFF" w:themeColor="background1"/>
                                            <w:sz w:val="72"/>
                                            <w:szCs w:val="72"/>
                                          </w:rPr>
                                        </w:pPr>
                                        <w:r w:rsidRPr="00E3595A">
                                          <w:rPr>
                                            <w:rFonts w:ascii="Times New Roman" w:hAnsi="Times New Roman" w:cs="Times New Roman"/>
                                            <w:color w:val="FFFFFF" w:themeColor="background1"/>
                                            <w:sz w:val="72"/>
                                            <w:szCs w:val="72"/>
                                          </w:rPr>
                                          <w:t>Flight Delay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12267" id="Text Box 5" o:spid="_x0000_s1027" type="#_x0000_t202" style="position:absolute;margin-left:18.3pt;margin-top:7.15pt;width:374.55pt;height:93.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" fillcolor="#156082" strokecolor="#156082" strokeweight=".5pt">
                            <v:textbox>
                              <w:txbxContent>
                                <w:p w14:paraId="78C14E11" w14:textId="28E42A2D" w:rsidR="00385DC0" w:rsidRPr="00E3595A" w:rsidRDefault="00385DC0" w:rsidP="00385DC0">
                                  <w:pPr>
                                    <w:jc w:val="center"/>
                                    <w:rPr>
                                      <w:rFonts w:ascii="Times New Roman" w:hAnsi="Times New Roman" w:cs="Times New Roman"/>
                                      <w:color w:val="FFFFFF" w:themeColor="background1"/>
                                      <w:sz w:val="72"/>
                                      <w:szCs w:val="72"/>
                                    </w:rPr>
                                  </w:pPr>
                                  <w:r w:rsidRPr="00E3595A">
                                    <w:rPr>
                                      <w:rFonts w:ascii="Times New Roman" w:hAnsi="Times New Roman" w:cs="Times New Roman"/>
                                      <w:color w:val="FFFFFF" w:themeColor="background1"/>
                                      <w:sz w:val="72"/>
                                      <w:szCs w:val="72"/>
                                    </w:rPr>
                                    <w:t>Flight Delay Analysis</w:t>
                                  </w:r>
                                </w:p>
                              </w:txbxContent>
                            </v:textbox>
                          </v:shape>
                        </w:pict>
                      </mc:Fallback>
                    </mc:AlternateContent>
                  </w:r>
                </w:sdtContent>
              </w:sdt>
            </w:sdtContent>
          </w:sdt>
        </w:sdtContent>
      </w:sdt>
      <w:sdt>
        <w:sdtPr>
          <w:id w:val="-1075508268"/>
          <w:placeholder>
            <w:docPart w:val="B335DFF5528B2D49B1CB4678524A5511"/>
          </w:placeholder>
          <w15:appearance w15:val="hidden"/>
        </w:sdtPr>
        <w:sdtContent/>
      </w:sdt>
    </w:p>
    <w:p w14:paraId="433FD27A" w14:textId="669F0CB5" w:rsidR="007218E0" w:rsidRPr="00713FC0" w:rsidRDefault="001862CD" w:rsidP="00E4506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del w:id="2" w:author="Microsoft Word" w:date="2024-05-03T20:02:00Z">
        <w:r w:rsidR="009F1221">
          <w:rPr>
            <w:rFonts w:ascii="Times New Roman" w:hAnsi="Times New Roman" w:cs="Times New Roman"/>
            <w:noProof/>
            <w:color w:val="000000" w:themeColor="text1"/>
            <w:sz w:val="24"/>
            <w:szCs w:val="24"/>
            <w14:ligatures w14:val="standardContextual"/>
          </w:rPr>
          <mc:AlternateContent>
            <mc:Choice Requires="wps">
              <w:drawing>
                <wp:anchor distT="0" distB="0" distL="114300" distR="114300" simplePos="0" relativeHeight="251658241" behindDoc="0" locked="0" layoutInCell="1" allowOverlap="1" wp14:anchorId="188D8BB1" wp14:editId="51F400A9">
                  <wp:simplePos x="0" y="0"/>
                  <wp:positionH relativeFrom="column">
                    <wp:posOffset>-473242</wp:posOffset>
                  </wp:positionH>
                  <wp:positionV relativeFrom="paragraph">
                    <wp:posOffset>5646821</wp:posOffset>
                  </wp:positionV>
                  <wp:extent cx="2630905" cy="1900990"/>
                  <wp:effectExtent l="0" t="0" r="10795" b="17145"/>
                  <wp:wrapNone/>
                  <wp:docPr id="1525706964" name="Text Box 4"/>
                  <wp:cNvGraphicFramePr/>
                  <a:graphic xmlns:a="http://schemas.openxmlformats.org/drawingml/2006/main">
                    <a:graphicData uri="http://schemas.microsoft.com/office/word/2010/wordprocessingShape">
                      <wps:wsp>
                        <wps:cNvSpPr txBox="1"/>
                        <wps:spPr>
                          <a:xfrm>
                            <a:off x="0" y="0"/>
                            <a:ext cx="2630905" cy="1900990"/>
                          </a:xfrm>
                          <a:prstGeom prst="rect">
                            <a:avLst/>
                          </a:prstGeom>
                          <a:solidFill>
                            <a:schemeClr val="lt1"/>
                          </a:solidFill>
                          <a:ln w="6350">
                            <a:solidFill>
                              <a:prstClr val="black"/>
                            </a:solidFill>
                          </a:ln>
                        </wps:spPr>
                        <wps:txbx>
                          <w:txbxContent>
                            <w:p w14:paraId="40298E76" w14:textId="1A5B3A0E" w:rsidR="009F1221" w:rsidRDefault="00C21E94">
                              <w:r>
                                <w:t xml:space="preserve">Team Members </w:t>
                              </w:r>
                            </w:p>
                            <w:p w14:paraId="2FEFF3E0" w14:textId="4420FAA4" w:rsidR="000935A7" w:rsidRDefault="005E1B4E" w:rsidP="00C21E94">
                              <w:pPr>
                                <w:pStyle w:val="ListParagraph"/>
                                <w:numPr>
                                  <w:ilvl w:val="0"/>
                                  <w:numId w:val="43"/>
                                </w:numPr>
                              </w:pPr>
                              <w:r>
                                <w:t>Cha</w:t>
                              </w:r>
                              <w:r w:rsidR="000935A7">
                                <w:t>wan, Isha</w:t>
                              </w:r>
                            </w:p>
                            <w:p w14:paraId="1570F57E" w14:textId="7CB4FE2F" w:rsidR="00C21E94" w:rsidRDefault="00C21E94" w:rsidP="00C21E94">
                              <w:pPr>
                                <w:pStyle w:val="ListParagraph"/>
                                <w:numPr>
                                  <w:ilvl w:val="0"/>
                                  <w:numId w:val="43"/>
                                </w:numPr>
                              </w:pPr>
                              <w:r>
                                <w:t>Magoo</w:t>
                              </w:r>
                              <w:r w:rsidR="000935A7">
                                <w:t>, Ankit</w:t>
                              </w:r>
                            </w:p>
                            <w:p w14:paraId="58D69FDB" w14:textId="423FF02D" w:rsidR="00C21E94" w:rsidRDefault="00C761D2" w:rsidP="00C21E94">
                              <w:pPr>
                                <w:pStyle w:val="ListParagraph"/>
                                <w:numPr>
                                  <w:ilvl w:val="0"/>
                                  <w:numId w:val="43"/>
                                </w:numPr>
                              </w:pPr>
                              <w:r>
                                <w:t>Tripathi, Shreyas Mani</w:t>
                              </w:r>
                            </w:p>
                            <w:p w14:paraId="2B9B3EDA" w14:textId="77777777" w:rsidR="00413E58" w:rsidRDefault="00C761D2" w:rsidP="00C21E94">
                              <w:pPr>
                                <w:pStyle w:val="ListParagraph"/>
                                <w:numPr>
                                  <w:ilvl w:val="0"/>
                                  <w:numId w:val="43"/>
                                </w:numPr>
                              </w:pPr>
                              <w:r>
                                <w:t>Vanamala, Vyshnavi</w:t>
                              </w:r>
                            </w:p>
                            <w:p w14:paraId="560540B4" w14:textId="77777777" w:rsidR="00714DB0" w:rsidRDefault="00714DB0" w:rsidP="00C21E94">
                              <w:pPr>
                                <w:pStyle w:val="ListParagraph"/>
                                <w:numPr>
                                  <w:ilvl w:val="0"/>
                                  <w:numId w:val="43"/>
                                </w:numPr>
                              </w:pPr>
                            </w:p>
                            <w:p w14:paraId="234ADDEC" w14:textId="7DC6FDD8" w:rsidR="009F1221" w:rsidRDefault="009F1221" w:rsidP="00C21E94">
                              <w:pPr>
                                <w:pStyle w:val="ListParagraph"/>
                                <w:numPr>
                                  <w:ilvl w:val="0"/>
                                  <w:numId w:val="43"/>
                                </w:numPr>
                              </w:pPr>
                            </w:p>
                            <w:p w14:paraId="1565EAF9" w14:textId="77777777" w:rsidR="00123B13" w:rsidRDefault="00123B13"/>
                            <w:p w14:paraId="13E63683" w14:textId="77777777" w:rsidR="00C761D2" w:rsidRDefault="00C761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D8BB1" id="Text Box 4" o:spid="_x0000_s1028" type="#_x0000_t202" style="position:absolute;margin-left:-37.25pt;margin-top:444.65pt;width:207.15pt;height:149.7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GjOwIAAIQEAAAOAAAAZHJzL2Uyb0RvYy54bWysVE2PGjEMvVfqf4hyLzOwQ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" fillcolor="white [3201]" strokeweight=".5pt">
                  <v:textbox>
                    <w:txbxContent>
                      <w:p w14:paraId="40298E76" w14:textId="1A5B3A0E" w:rsidR="009F1221" w:rsidRDefault="00C21E94">
                        <w:r>
                          <w:t xml:space="preserve">Team Members </w:t>
                        </w:r>
                      </w:p>
                      <w:p w14:paraId="2FEFF3E0" w14:textId="4420FAA4" w:rsidR="000935A7" w:rsidRDefault="005E1B4E" w:rsidP="00C21E94">
                        <w:pPr>
                          <w:pStyle w:val="ListParagraph"/>
                          <w:numPr>
                            <w:ilvl w:val="0"/>
                            <w:numId w:val="43"/>
                          </w:numPr>
                        </w:pPr>
                        <w:r>
                          <w:t>Cha</w:t>
                        </w:r>
                        <w:r w:rsidR="000935A7">
                          <w:t>wan, Isha</w:t>
                        </w:r>
                      </w:p>
                      <w:p w14:paraId="1570F57E" w14:textId="7CB4FE2F" w:rsidR="00C21E94" w:rsidRDefault="00C21E94" w:rsidP="00C21E94">
                        <w:pPr>
                          <w:pStyle w:val="ListParagraph"/>
                          <w:numPr>
                            <w:ilvl w:val="0"/>
                            <w:numId w:val="43"/>
                          </w:numPr>
                        </w:pPr>
                        <w:r>
                          <w:t>Magoo</w:t>
                        </w:r>
                        <w:r w:rsidR="000935A7">
                          <w:t>, Ankit</w:t>
                        </w:r>
                      </w:p>
                      <w:p w14:paraId="58D69FDB" w14:textId="423FF02D" w:rsidR="00C21E94" w:rsidRDefault="00C761D2" w:rsidP="00C21E94">
                        <w:pPr>
                          <w:pStyle w:val="ListParagraph"/>
                          <w:numPr>
                            <w:ilvl w:val="0"/>
                            <w:numId w:val="43"/>
                          </w:numPr>
                        </w:pPr>
                        <w:r>
                          <w:t>Tripathi, Shreyas Mani</w:t>
                        </w:r>
                      </w:p>
                      <w:p w14:paraId="2B9B3EDA" w14:textId="77777777" w:rsidR="00413E58" w:rsidRDefault="00C761D2" w:rsidP="00C21E94">
                        <w:pPr>
                          <w:pStyle w:val="ListParagraph"/>
                          <w:numPr>
                            <w:ilvl w:val="0"/>
                            <w:numId w:val="43"/>
                          </w:numPr>
                        </w:pPr>
                        <w:r>
                          <w:t>Vanamala, Vyshnavi</w:t>
                        </w:r>
                      </w:p>
                      <w:p w14:paraId="560540B4" w14:textId="77777777" w:rsidR="00714DB0" w:rsidRDefault="00714DB0" w:rsidP="00C21E94">
                        <w:pPr>
                          <w:pStyle w:val="ListParagraph"/>
                          <w:numPr>
                            <w:ilvl w:val="0"/>
                            <w:numId w:val="43"/>
                          </w:numPr>
                        </w:pPr>
                      </w:p>
                      <w:p w14:paraId="234ADDEC" w14:textId="7DC6FDD8" w:rsidR="009F1221" w:rsidRDefault="009F1221" w:rsidP="00C21E94">
                        <w:pPr>
                          <w:pStyle w:val="ListParagraph"/>
                          <w:numPr>
                            <w:ilvl w:val="0"/>
                            <w:numId w:val="43"/>
                          </w:numPr>
                        </w:pPr>
                      </w:p>
                      <w:p w14:paraId="1565EAF9" w14:textId="77777777" w:rsidR="00123B13" w:rsidRDefault="00123B13"/>
                      <w:p w14:paraId="13E63683" w14:textId="77777777" w:rsidR="00C761D2" w:rsidRDefault="00C761D2"/>
                    </w:txbxContent>
                  </v:textbox>
                </v:shape>
              </w:pict>
            </mc:Fallback>
          </mc:AlternateContent>
        </w:r>
      </w:del>
    </w:p>
    <w:sdt>
      <w:sdtPr>
        <w:rPr>
          <w:rFonts w:ascii="Times New Roman" w:eastAsiaTheme="minorHAnsi" w:hAnsi="Times New Roman" w:cs="Times New Roman"/>
          <w:color w:val="auto"/>
          <w:sz w:val="22"/>
          <w:szCs w:val="22"/>
        </w:rPr>
        <w:id w:val="107857273"/>
        <w:docPartObj>
          <w:docPartGallery w:val="Table of Contents"/>
          <w:docPartUnique/>
        </w:docPartObj>
      </w:sdtPr>
      <w:sdtEndPr>
        <w:rPr>
          <w:rFonts w:ascii="Calibri" w:hAnsi="Calibri" w:cs="Calibri"/>
          <w:b/>
          <w:bCs/>
          <w:noProof/>
        </w:rPr>
      </w:sdtEndPr>
      <w:sdtContent>
        <w:p w14:paraId="029C6341" w14:textId="385EB4DF" w:rsidR="00AA395E" w:rsidRPr="00E4506A" w:rsidRDefault="00AA395E">
          <w:pPr>
            <w:pStyle w:val="TOCHeading"/>
            <w:rPr>
              <w:rFonts w:ascii="Times New Roman" w:eastAsiaTheme="minorHAnsi" w:hAnsi="Times New Roman" w:cs="Times New Roman"/>
              <w:color w:val="auto"/>
              <w:sz w:val="22"/>
              <w:szCs w:val="22"/>
            </w:rPr>
          </w:pPr>
          <w:r w:rsidRPr="007B315C">
            <w:rPr>
              <w:rFonts w:ascii="Times New Roman" w:hAnsi="Times New Roman" w:cs="Times New Roman"/>
            </w:rPr>
            <w:t>Contents</w:t>
          </w:r>
        </w:p>
        <w:p w14:paraId="73B6BE00" w14:textId="77777777" w:rsidR="00D321C5" w:rsidRPr="007B315C" w:rsidRDefault="00D321C5" w:rsidP="00D321C5">
          <w:pPr>
            <w:rPr>
              <w:rFonts w:ascii="Times New Roman" w:hAnsi="Times New Roman" w:cs="Times New Roman"/>
            </w:rPr>
          </w:pPr>
        </w:p>
        <w:p w14:paraId="2E12E2D4" w14:textId="5572D2B8" w:rsidR="005A0E99" w:rsidRPr="005A0E99" w:rsidRDefault="00AA395E">
          <w:pPr>
            <w:pStyle w:val="TOC1"/>
            <w:rPr>
              <w:rFonts w:ascii="Times New Roman" w:eastAsiaTheme="minorEastAsia" w:hAnsi="Times New Roman" w:cs="Times New Roman"/>
              <w:kern w:val="2"/>
              <w14:ligatures w14:val="standardContextual"/>
            </w:rPr>
          </w:pPr>
          <w:r w:rsidRPr="005A0E99">
            <w:rPr>
              <w:rFonts w:ascii="Times New Roman" w:hAnsi="Times New Roman" w:cs="Times New Roman"/>
            </w:rPr>
            <w:fldChar w:fldCharType="begin"/>
          </w:r>
          <w:r w:rsidRPr="005A0E99">
            <w:rPr>
              <w:rFonts w:ascii="Times New Roman" w:hAnsi="Times New Roman" w:cs="Times New Roman"/>
            </w:rPr>
            <w:instrText xml:space="preserve"> TOC \o "1-3" \h \z \u </w:instrText>
          </w:r>
          <w:r w:rsidRPr="005A0E99">
            <w:rPr>
              <w:rFonts w:ascii="Times New Roman" w:hAnsi="Times New Roman" w:cs="Times New Roman"/>
            </w:rPr>
            <w:fldChar w:fldCharType="separate"/>
          </w:r>
          <w:hyperlink w:anchor="_Toc165660342" w:history="1">
            <w:r w:rsidR="005A0E99" w:rsidRPr="005A0E99">
              <w:rPr>
                <w:rStyle w:val="Hyperlink"/>
                <w:rFonts w:ascii="Times New Roman" w:hAnsi="Times New Roman" w:cs="Times New Roman"/>
              </w:rPr>
              <w:t>Chapter 1: Introduction</w:t>
            </w:r>
            <w:r w:rsidR="005A0E99" w:rsidRPr="005A0E99">
              <w:rPr>
                <w:rFonts w:ascii="Times New Roman" w:hAnsi="Times New Roman" w:cs="Times New Roman"/>
                <w:webHidden/>
              </w:rPr>
              <w:tab/>
            </w:r>
            <w:r w:rsidR="005A0E99" w:rsidRPr="005A0E99">
              <w:rPr>
                <w:rFonts w:ascii="Times New Roman" w:hAnsi="Times New Roman" w:cs="Times New Roman"/>
                <w:webHidden/>
              </w:rPr>
              <w:fldChar w:fldCharType="begin"/>
            </w:r>
            <w:r w:rsidR="005A0E99" w:rsidRPr="005A0E99">
              <w:rPr>
                <w:rFonts w:ascii="Times New Roman" w:hAnsi="Times New Roman" w:cs="Times New Roman"/>
                <w:webHidden/>
              </w:rPr>
              <w:instrText xml:space="preserve"> PAGEREF _Toc165660342 \h </w:instrText>
            </w:r>
            <w:r w:rsidR="005A0E99" w:rsidRPr="005A0E99">
              <w:rPr>
                <w:rFonts w:ascii="Times New Roman" w:hAnsi="Times New Roman" w:cs="Times New Roman"/>
                <w:webHidden/>
              </w:rPr>
            </w:r>
            <w:r w:rsidR="005A0E99" w:rsidRPr="005A0E99">
              <w:rPr>
                <w:rFonts w:ascii="Times New Roman" w:hAnsi="Times New Roman" w:cs="Times New Roman"/>
                <w:webHidden/>
              </w:rPr>
              <w:fldChar w:fldCharType="separate"/>
            </w:r>
            <w:r w:rsidR="005A0E99" w:rsidRPr="005A0E99">
              <w:rPr>
                <w:rFonts w:ascii="Times New Roman" w:hAnsi="Times New Roman" w:cs="Times New Roman"/>
                <w:webHidden/>
              </w:rPr>
              <w:t>3</w:t>
            </w:r>
            <w:r w:rsidR="005A0E99" w:rsidRPr="005A0E99">
              <w:rPr>
                <w:rFonts w:ascii="Times New Roman" w:hAnsi="Times New Roman" w:cs="Times New Roman"/>
                <w:webHidden/>
              </w:rPr>
              <w:fldChar w:fldCharType="end"/>
            </w:r>
          </w:hyperlink>
        </w:p>
        <w:p w14:paraId="2594B675" w14:textId="405C4EAC"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43" w:history="1">
            <w:r w:rsidRPr="005A0E99">
              <w:rPr>
                <w:rStyle w:val="Hyperlink"/>
                <w:rFonts w:ascii="Times New Roman" w:hAnsi="Times New Roman" w:cs="Times New Roman"/>
                <w:noProof/>
              </w:rPr>
              <w:t>1.1 Global Airlines Market</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_Toc165660343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3</w:t>
            </w:r>
            <w:r w:rsidRPr="005A0E99">
              <w:rPr>
                <w:rFonts w:ascii="Times New Roman" w:hAnsi="Times New Roman" w:cs="Times New Roman"/>
                <w:noProof/>
                <w:webHidden/>
              </w:rPr>
              <w:fldChar w:fldCharType="end"/>
            </w:r>
          </w:hyperlink>
        </w:p>
        <w:p w14:paraId="55287F5E" w14:textId="2B20F2F1"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44" w:history="1">
            <w:r w:rsidRPr="005A0E99">
              <w:rPr>
                <w:rStyle w:val="Hyperlink"/>
                <w:rFonts w:ascii="Times New Roman" w:hAnsi="Times New Roman" w:cs="Times New Roman"/>
                <w:noProof/>
              </w:rPr>
              <w:t>1.2 Business Problems</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_Toc165660344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3</w:t>
            </w:r>
            <w:r w:rsidRPr="005A0E99">
              <w:rPr>
                <w:rFonts w:ascii="Times New Roman" w:hAnsi="Times New Roman" w:cs="Times New Roman"/>
                <w:noProof/>
                <w:webHidden/>
              </w:rPr>
              <w:fldChar w:fldCharType="end"/>
            </w:r>
          </w:hyperlink>
        </w:p>
        <w:p w14:paraId="0DAB2353" w14:textId="3EF562DF" w:rsidR="005A0E99" w:rsidRPr="005A0E99" w:rsidRDefault="005A0E99">
          <w:pPr>
            <w:pStyle w:val="TOC1"/>
            <w:rPr>
              <w:rFonts w:ascii="Times New Roman" w:eastAsiaTheme="minorEastAsia" w:hAnsi="Times New Roman" w:cs="Times New Roman"/>
              <w:kern w:val="2"/>
              <w14:ligatures w14:val="standardContextual"/>
            </w:rPr>
          </w:pPr>
          <w:hyperlink w:anchor="_Toc165660345" w:history="1">
            <w:r w:rsidRPr="005A0E99">
              <w:rPr>
                <w:rStyle w:val="Hyperlink"/>
                <w:rFonts w:ascii="Times New Roman" w:hAnsi="Times New Roman" w:cs="Times New Roman"/>
              </w:rPr>
              <w:t>Chapter 2: Dataset Description</w:t>
            </w:r>
            <w:r w:rsidRPr="005A0E99">
              <w:rPr>
                <w:rFonts w:ascii="Times New Roman" w:hAnsi="Times New Roman" w:cs="Times New Roman"/>
                <w:webHidden/>
              </w:rPr>
              <w:tab/>
            </w:r>
            <w:r w:rsidRPr="005A0E99">
              <w:rPr>
                <w:rFonts w:ascii="Times New Roman" w:hAnsi="Times New Roman" w:cs="Times New Roman"/>
                <w:webHidden/>
              </w:rPr>
              <w:fldChar w:fldCharType="begin"/>
            </w:r>
            <w:r w:rsidRPr="005A0E99">
              <w:rPr>
                <w:rFonts w:ascii="Times New Roman" w:hAnsi="Times New Roman" w:cs="Times New Roman"/>
                <w:webHidden/>
              </w:rPr>
              <w:instrText xml:space="preserve"> PAGEREF _Toc165660345 \h </w:instrText>
            </w:r>
            <w:r w:rsidRPr="005A0E99">
              <w:rPr>
                <w:rFonts w:ascii="Times New Roman" w:hAnsi="Times New Roman" w:cs="Times New Roman"/>
                <w:webHidden/>
              </w:rPr>
            </w:r>
            <w:r w:rsidRPr="005A0E99">
              <w:rPr>
                <w:rFonts w:ascii="Times New Roman" w:hAnsi="Times New Roman" w:cs="Times New Roman"/>
                <w:webHidden/>
              </w:rPr>
              <w:fldChar w:fldCharType="separate"/>
            </w:r>
            <w:r w:rsidRPr="005A0E99">
              <w:rPr>
                <w:rFonts w:ascii="Times New Roman" w:hAnsi="Times New Roman" w:cs="Times New Roman"/>
                <w:webHidden/>
              </w:rPr>
              <w:t>5</w:t>
            </w:r>
            <w:r w:rsidRPr="005A0E99">
              <w:rPr>
                <w:rFonts w:ascii="Times New Roman" w:hAnsi="Times New Roman" w:cs="Times New Roman"/>
                <w:webHidden/>
              </w:rPr>
              <w:fldChar w:fldCharType="end"/>
            </w:r>
          </w:hyperlink>
        </w:p>
        <w:p w14:paraId="7976E963" w14:textId="25CD576C"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46" w:history="1">
            <w:r w:rsidRPr="005A0E99">
              <w:rPr>
                <w:rStyle w:val="Hyperlink"/>
                <w:rFonts w:ascii="Times New Roman" w:hAnsi="Times New Roman" w:cs="Times New Roman"/>
                <w:noProof/>
              </w:rPr>
              <w:t>2.1 Dimension Tables</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_Toc165660346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6</w:t>
            </w:r>
            <w:r w:rsidRPr="005A0E99">
              <w:rPr>
                <w:rFonts w:ascii="Times New Roman" w:hAnsi="Times New Roman" w:cs="Times New Roman"/>
                <w:noProof/>
                <w:webHidden/>
              </w:rPr>
              <w:fldChar w:fldCharType="end"/>
            </w:r>
          </w:hyperlink>
        </w:p>
        <w:p w14:paraId="61E46AAE" w14:textId="143C169B"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47" w:history="1">
            <w:r w:rsidRPr="005A0E99">
              <w:rPr>
                <w:rStyle w:val="Hyperlink"/>
                <w:rFonts w:ascii="Times New Roman" w:hAnsi="Times New Roman" w:cs="Times New Roman"/>
                <w:noProof/>
              </w:rPr>
              <w:t>2.2 Fact Table</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_Toc165660347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7</w:t>
            </w:r>
            <w:r w:rsidRPr="005A0E99">
              <w:rPr>
                <w:rFonts w:ascii="Times New Roman" w:hAnsi="Times New Roman" w:cs="Times New Roman"/>
                <w:noProof/>
                <w:webHidden/>
              </w:rPr>
              <w:fldChar w:fldCharType="end"/>
            </w:r>
          </w:hyperlink>
        </w:p>
        <w:p w14:paraId="12DD8ED3" w14:textId="032F4CCD" w:rsidR="005A0E99" w:rsidRPr="005A0E99" w:rsidRDefault="005A0E99">
          <w:pPr>
            <w:pStyle w:val="TOC1"/>
            <w:rPr>
              <w:rFonts w:ascii="Times New Roman" w:eastAsiaTheme="minorEastAsia" w:hAnsi="Times New Roman" w:cs="Times New Roman"/>
              <w:kern w:val="2"/>
              <w14:ligatures w14:val="standardContextual"/>
            </w:rPr>
          </w:pPr>
          <w:hyperlink w:anchor="_Toc165660348" w:history="1">
            <w:r w:rsidRPr="005A0E99">
              <w:rPr>
                <w:rStyle w:val="Hyperlink"/>
                <w:rFonts w:ascii="Times New Roman" w:hAnsi="Times New Roman" w:cs="Times New Roman"/>
              </w:rPr>
              <w:t>Chapter 3: Data Warehouse Design and Implementation</w:t>
            </w:r>
            <w:r w:rsidRPr="005A0E99">
              <w:rPr>
                <w:rFonts w:ascii="Times New Roman" w:hAnsi="Times New Roman" w:cs="Times New Roman"/>
                <w:webHidden/>
              </w:rPr>
              <w:tab/>
            </w:r>
            <w:r w:rsidRPr="005A0E99">
              <w:rPr>
                <w:rFonts w:ascii="Times New Roman" w:hAnsi="Times New Roman" w:cs="Times New Roman"/>
                <w:webHidden/>
              </w:rPr>
              <w:fldChar w:fldCharType="begin"/>
            </w:r>
            <w:r w:rsidRPr="005A0E99">
              <w:rPr>
                <w:rFonts w:ascii="Times New Roman" w:hAnsi="Times New Roman" w:cs="Times New Roman"/>
                <w:webHidden/>
              </w:rPr>
              <w:instrText xml:space="preserve"> PAGEREF _Toc165660348 \h </w:instrText>
            </w:r>
            <w:r w:rsidRPr="005A0E99">
              <w:rPr>
                <w:rFonts w:ascii="Times New Roman" w:hAnsi="Times New Roman" w:cs="Times New Roman"/>
                <w:webHidden/>
              </w:rPr>
            </w:r>
            <w:r w:rsidRPr="005A0E99">
              <w:rPr>
                <w:rFonts w:ascii="Times New Roman" w:hAnsi="Times New Roman" w:cs="Times New Roman"/>
                <w:webHidden/>
              </w:rPr>
              <w:fldChar w:fldCharType="separate"/>
            </w:r>
            <w:r w:rsidRPr="005A0E99">
              <w:rPr>
                <w:rFonts w:ascii="Times New Roman" w:hAnsi="Times New Roman" w:cs="Times New Roman"/>
                <w:webHidden/>
              </w:rPr>
              <w:t>8</w:t>
            </w:r>
            <w:r w:rsidRPr="005A0E99">
              <w:rPr>
                <w:rFonts w:ascii="Times New Roman" w:hAnsi="Times New Roman" w:cs="Times New Roman"/>
                <w:webHidden/>
              </w:rPr>
              <w:fldChar w:fldCharType="end"/>
            </w:r>
          </w:hyperlink>
        </w:p>
        <w:p w14:paraId="58BCE08F" w14:textId="5BB65FFA"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49" w:history="1">
            <w:r w:rsidRPr="005A0E99">
              <w:rPr>
                <w:rStyle w:val="Hyperlink"/>
                <w:rFonts w:ascii="Times New Roman" w:hAnsi="Times New Roman" w:cs="Times New Roman"/>
                <w:noProof/>
              </w:rPr>
              <w:t>3.1 4-Step Dimensional Modeling Process</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_Toc165660349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8</w:t>
            </w:r>
            <w:r w:rsidRPr="005A0E99">
              <w:rPr>
                <w:rFonts w:ascii="Times New Roman" w:hAnsi="Times New Roman" w:cs="Times New Roman"/>
                <w:noProof/>
                <w:webHidden/>
              </w:rPr>
              <w:fldChar w:fldCharType="end"/>
            </w:r>
          </w:hyperlink>
        </w:p>
        <w:p w14:paraId="60FFB8B8" w14:textId="0FF55C52"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50" w:history="1">
            <w:r w:rsidRPr="005A0E99">
              <w:rPr>
                <w:rStyle w:val="Hyperlink"/>
                <w:rFonts w:ascii="Times New Roman" w:hAnsi="Times New Roman" w:cs="Times New Roman"/>
                <w:noProof/>
              </w:rPr>
              <w:t>3.2 Star Schema</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_Toc165660350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8</w:t>
            </w:r>
            <w:r w:rsidRPr="005A0E99">
              <w:rPr>
                <w:rFonts w:ascii="Times New Roman" w:hAnsi="Times New Roman" w:cs="Times New Roman"/>
                <w:noProof/>
                <w:webHidden/>
              </w:rPr>
              <w:fldChar w:fldCharType="end"/>
            </w:r>
          </w:hyperlink>
        </w:p>
        <w:p w14:paraId="4D5E64D4" w14:textId="387CF9DD"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51" w:history="1">
            <w:r w:rsidRPr="005A0E99">
              <w:rPr>
                <w:rStyle w:val="Hyperlink"/>
                <w:rFonts w:ascii="Times New Roman" w:hAnsi="Times New Roman" w:cs="Times New Roman"/>
                <w:noProof/>
              </w:rPr>
              <w:t>3.3 Warehouse Design details</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_Toc165660351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9</w:t>
            </w:r>
            <w:r w:rsidRPr="005A0E99">
              <w:rPr>
                <w:rFonts w:ascii="Times New Roman" w:hAnsi="Times New Roman" w:cs="Times New Roman"/>
                <w:noProof/>
                <w:webHidden/>
              </w:rPr>
              <w:fldChar w:fldCharType="end"/>
            </w:r>
          </w:hyperlink>
        </w:p>
        <w:p w14:paraId="394EE7C4" w14:textId="2C0B3CCE"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52" w:history="1">
            <w:r w:rsidRPr="005A0E99">
              <w:rPr>
                <w:rStyle w:val="Hyperlink"/>
                <w:rFonts w:ascii="Times New Roman" w:hAnsi="Times New Roman" w:cs="Times New Roman"/>
                <w:noProof/>
              </w:rPr>
              <w:t>3.4 Data Warehouse Implementation in SQL Server</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_Toc165660352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10</w:t>
            </w:r>
            <w:r w:rsidRPr="005A0E99">
              <w:rPr>
                <w:rFonts w:ascii="Times New Roman" w:hAnsi="Times New Roman" w:cs="Times New Roman"/>
                <w:noProof/>
                <w:webHidden/>
              </w:rPr>
              <w:fldChar w:fldCharType="end"/>
            </w:r>
          </w:hyperlink>
        </w:p>
        <w:p w14:paraId="231E205F" w14:textId="3C20CDB6"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53" w:history="1">
            <w:r w:rsidRPr="005A0E99">
              <w:rPr>
                <w:rStyle w:val="Hyperlink"/>
                <w:rFonts w:ascii="Times New Roman" w:hAnsi="Times New Roman" w:cs="Times New Roman"/>
                <w:noProof/>
              </w:rPr>
              <w:t>3.5 ETL</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_Toc165660353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12</w:t>
            </w:r>
            <w:r w:rsidRPr="005A0E99">
              <w:rPr>
                <w:rFonts w:ascii="Times New Roman" w:hAnsi="Times New Roman" w:cs="Times New Roman"/>
                <w:noProof/>
                <w:webHidden/>
              </w:rPr>
              <w:fldChar w:fldCharType="end"/>
            </w:r>
          </w:hyperlink>
        </w:p>
        <w:p w14:paraId="55CCB201" w14:textId="38A88D43" w:rsidR="005A0E99" w:rsidRPr="005A0E99" w:rsidRDefault="005A0E99">
          <w:pPr>
            <w:pStyle w:val="TOC1"/>
            <w:rPr>
              <w:rFonts w:ascii="Times New Roman" w:eastAsiaTheme="minorEastAsia" w:hAnsi="Times New Roman" w:cs="Times New Roman"/>
              <w:kern w:val="2"/>
              <w14:ligatures w14:val="standardContextual"/>
            </w:rPr>
          </w:pPr>
          <w:hyperlink w:anchor="_Toc165660354" w:history="1">
            <w:r w:rsidRPr="005A0E99">
              <w:rPr>
                <w:rStyle w:val="Hyperlink"/>
                <w:rFonts w:ascii="Times New Roman" w:hAnsi="Times New Roman" w:cs="Times New Roman"/>
              </w:rPr>
              <w:t>Chapter 4: Data Preparation</w:t>
            </w:r>
            <w:r w:rsidRPr="005A0E99">
              <w:rPr>
                <w:rFonts w:ascii="Times New Roman" w:hAnsi="Times New Roman" w:cs="Times New Roman"/>
                <w:webHidden/>
              </w:rPr>
              <w:tab/>
            </w:r>
            <w:r w:rsidRPr="005A0E99">
              <w:rPr>
                <w:rFonts w:ascii="Times New Roman" w:hAnsi="Times New Roman" w:cs="Times New Roman"/>
                <w:webHidden/>
              </w:rPr>
              <w:fldChar w:fldCharType="begin"/>
            </w:r>
            <w:r w:rsidRPr="005A0E99">
              <w:rPr>
                <w:rFonts w:ascii="Times New Roman" w:hAnsi="Times New Roman" w:cs="Times New Roman"/>
                <w:webHidden/>
              </w:rPr>
              <w:instrText xml:space="preserve"> PAGEREF _Toc165660354 \h </w:instrText>
            </w:r>
            <w:r w:rsidRPr="005A0E99">
              <w:rPr>
                <w:rFonts w:ascii="Times New Roman" w:hAnsi="Times New Roman" w:cs="Times New Roman"/>
                <w:webHidden/>
              </w:rPr>
            </w:r>
            <w:r w:rsidRPr="005A0E99">
              <w:rPr>
                <w:rFonts w:ascii="Times New Roman" w:hAnsi="Times New Roman" w:cs="Times New Roman"/>
                <w:webHidden/>
              </w:rPr>
              <w:fldChar w:fldCharType="separate"/>
            </w:r>
            <w:r w:rsidRPr="005A0E99">
              <w:rPr>
                <w:rFonts w:ascii="Times New Roman" w:hAnsi="Times New Roman" w:cs="Times New Roman"/>
                <w:webHidden/>
              </w:rPr>
              <w:t>16</w:t>
            </w:r>
            <w:r w:rsidRPr="005A0E99">
              <w:rPr>
                <w:rFonts w:ascii="Times New Roman" w:hAnsi="Times New Roman" w:cs="Times New Roman"/>
                <w:webHidden/>
              </w:rPr>
              <w:fldChar w:fldCharType="end"/>
            </w:r>
          </w:hyperlink>
        </w:p>
        <w:p w14:paraId="28D5B3DF" w14:textId="37C2021A"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55" w:history="1">
            <w:r w:rsidRPr="005A0E99">
              <w:rPr>
                <w:rStyle w:val="Hyperlink"/>
                <w:rFonts w:ascii="Times New Roman" w:hAnsi="Times New Roman" w:cs="Times New Roman"/>
                <w:noProof/>
              </w:rPr>
              <w:t>4.1 Missing Values Check</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_Toc165660355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16</w:t>
            </w:r>
            <w:r w:rsidRPr="005A0E99">
              <w:rPr>
                <w:rFonts w:ascii="Times New Roman" w:hAnsi="Times New Roman" w:cs="Times New Roman"/>
                <w:noProof/>
                <w:webHidden/>
              </w:rPr>
              <w:fldChar w:fldCharType="end"/>
            </w:r>
          </w:hyperlink>
        </w:p>
        <w:p w14:paraId="29622DE2" w14:textId="7A027DAE"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56" w:history="1">
            <w:r w:rsidRPr="005A0E99">
              <w:rPr>
                <w:rStyle w:val="Hyperlink"/>
                <w:rFonts w:ascii="Times New Roman" w:hAnsi="Times New Roman" w:cs="Times New Roman"/>
                <w:noProof/>
              </w:rPr>
              <w:t>4.2 Conversion of Date Format</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_Toc165660356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16</w:t>
            </w:r>
            <w:r w:rsidRPr="005A0E99">
              <w:rPr>
                <w:rFonts w:ascii="Times New Roman" w:hAnsi="Times New Roman" w:cs="Times New Roman"/>
                <w:noProof/>
                <w:webHidden/>
              </w:rPr>
              <w:fldChar w:fldCharType="end"/>
            </w:r>
          </w:hyperlink>
        </w:p>
        <w:p w14:paraId="3686EF99" w14:textId="10E65252"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57" w:history="1">
            <w:r w:rsidRPr="005A0E99">
              <w:rPr>
                <w:rStyle w:val="Hyperlink"/>
                <w:rFonts w:ascii="Times New Roman" w:hAnsi="Times New Roman" w:cs="Times New Roman"/>
                <w:noProof/>
              </w:rPr>
              <w:t>4.3 Checking for Outliers</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_Toc165660357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16</w:t>
            </w:r>
            <w:r w:rsidRPr="005A0E99">
              <w:rPr>
                <w:rFonts w:ascii="Times New Roman" w:hAnsi="Times New Roman" w:cs="Times New Roman"/>
                <w:noProof/>
                <w:webHidden/>
              </w:rPr>
              <w:fldChar w:fldCharType="end"/>
            </w:r>
          </w:hyperlink>
        </w:p>
        <w:p w14:paraId="71A298C5" w14:textId="023C1DF6" w:rsidR="005A0E99" w:rsidRPr="005A0E99" w:rsidRDefault="005A0E99">
          <w:pPr>
            <w:pStyle w:val="TOC1"/>
            <w:rPr>
              <w:rFonts w:ascii="Times New Roman" w:eastAsiaTheme="minorEastAsia" w:hAnsi="Times New Roman" w:cs="Times New Roman"/>
              <w:kern w:val="2"/>
              <w14:ligatures w14:val="standardContextual"/>
            </w:rPr>
          </w:pPr>
          <w:hyperlink w:anchor="_Toc165660358" w:history="1">
            <w:r w:rsidRPr="005A0E99">
              <w:rPr>
                <w:rStyle w:val="Hyperlink"/>
                <w:rFonts w:ascii="Times New Roman" w:hAnsi="Times New Roman" w:cs="Times New Roman"/>
              </w:rPr>
              <w:t>Chapter 5: Data Exploration</w:t>
            </w:r>
            <w:r w:rsidRPr="005A0E99">
              <w:rPr>
                <w:rFonts w:ascii="Times New Roman" w:hAnsi="Times New Roman" w:cs="Times New Roman"/>
                <w:webHidden/>
              </w:rPr>
              <w:tab/>
            </w:r>
            <w:r w:rsidRPr="005A0E99">
              <w:rPr>
                <w:rFonts w:ascii="Times New Roman" w:hAnsi="Times New Roman" w:cs="Times New Roman"/>
                <w:webHidden/>
              </w:rPr>
              <w:fldChar w:fldCharType="begin"/>
            </w:r>
            <w:r w:rsidRPr="005A0E99">
              <w:rPr>
                <w:rFonts w:ascii="Times New Roman" w:hAnsi="Times New Roman" w:cs="Times New Roman"/>
                <w:webHidden/>
              </w:rPr>
              <w:instrText xml:space="preserve"> PAGEREF _Toc165660358 \h </w:instrText>
            </w:r>
            <w:r w:rsidRPr="005A0E99">
              <w:rPr>
                <w:rFonts w:ascii="Times New Roman" w:hAnsi="Times New Roman" w:cs="Times New Roman"/>
                <w:webHidden/>
              </w:rPr>
            </w:r>
            <w:r w:rsidRPr="005A0E99">
              <w:rPr>
                <w:rFonts w:ascii="Times New Roman" w:hAnsi="Times New Roman" w:cs="Times New Roman"/>
                <w:webHidden/>
              </w:rPr>
              <w:fldChar w:fldCharType="separate"/>
            </w:r>
            <w:r w:rsidRPr="005A0E99">
              <w:rPr>
                <w:rFonts w:ascii="Times New Roman" w:hAnsi="Times New Roman" w:cs="Times New Roman"/>
                <w:webHidden/>
              </w:rPr>
              <w:t>17</w:t>
            </w:r>
            <w:r w:rsidRPr="005A0E99">
              <w:rPr>
                <w:rFonts w:ascii="Times New Roman" w:hAnsi="Times New Roman" w:cs="Times New Roman"/>
                <w:webHidden/>
              </w:rPr>
              <w:fldChar w:fldCharType="end"/>
            </w:r>
          </w:hyperlink>
        </w:p>
        <w:p w14:paraId="05CBB5C1" w14:textId="30BF0CDD"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59" w:history="1">
            <w:r w:rsidRPr="005A0E99">
              <w:rPr>
                <w:rStyle w:val="Hyperlink"/>
                <w:rFonts w:ascii="Times New Roman" w:hAnsi="Times New Roman" w:cs="Times New Roman"/>
                <w:noProof/>
              </w:rPr>
              <w:t>5.1 Statistical Summary</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_Toc165660359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17</w:t>
            </w:r>
            <w:r w:rsidRPr="005A0E99">
              <w:rPr>
                <w:rFonts w:ascii="Times New Roman" w:hAnsi="Times New Roman" w:cs="Times New Roman"/>
                <w:noProof/>
                <w:webHidden/>
              </w:rPr>
              <w:fldChar w:fldCharType="end"/>
            </w:r>
          </w:hyperlink>
        </w:p>
        <w:p w14:paraId="73086E13" w14:textId="258F5023"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60" w:history="1">
            <w:r w:rsidRPr="005A0E99">
              <w:rPr>
                <w:rStyle w:val="Hyperlink"/>
                <w:rFonts w:ascii="Times New Roman" w:hAnsi="Times New Roman" w:cs="Times New Roman"/>
                <w:bCs/>
                <w:noProof/>
              </w:rPr>
              <w:t>5.2 Outlier Identification and Management</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_Toc165660360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17</w:t>
            </w:r>
            <w:r w:rsidRPr="005A0E99">
              <w:rPr>
                <w:rFonts w:ascii="Times New Roman" w:hAnsi="Times New Roman" w:cs="Times New Roman"/>
                <w:noProof/>
                <w:webHidden/>
              </w:rPr>
              <w:fldChar w:fldCharType="end"/>
            </w:r>
          </w:hyperlink>
        </w:p>
        <w:p w14:paraId="2573BB40" w14:textId="62F35403"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61" w:history="1">
            <w:r w:rsidRPr="005A0E99">
              <w:rPr>
                <w:rStyle w:val="Hyperlink"/>
                <w:rFonts w:ascii="Times New Roman" w:hAnsi="Times New Roman" w:cs="Times New Roman"/>
                <w:bCs/>
                <w:noProof/>
              </w:rPr>
              <w:t>5.3 Visual Exploration</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_Toc165660361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19</w:t>
            </w:r>
            <w:r w:rsidRPr="005A0E99">
              <w:rPr>
                <w:rFonts w:ascii="Times New Roman" w:hAnsi="Times New Roman" w:cs="Times New Roman"/>
                <w:noProof/>
                <w:webHidden/>
              </w:rPr>
              <w:fldChar w:fldCharType="end"/>
            </w:r>
          </w:hyperlink>
        </w:p>
        <w:p w14:paraId="63E352C0" w14:textId="229008FE" w:rsidR="005A0E99" w:rsidRPr="005A0E99" w:rsidRDefault="005A0E99">
          <w:pPr>
            <w:pStyle w:val="TOC1"/>
            <w:rPr>
              <w:rFonts w:ascii="Times New Roman" w:eastAsiaTheme="minorEastAsia" w:hAnsi="Times New Roman" w:cs="Times New Roman"/>
              <w:kern w:val="2"/>
              <w14:ligatures w14:val="standardContextual"/>
            </w:rPr>
          </w:pPr>
          <w:hyperlink w:anchor="_Toc165660362" w:history="1">
            <w:r w:rsidRPr="005A0E99">
              <w:rPr>
                <w:rStyle w:val="Hyperlink"/>
                <w:rFonts w:ascii="Times New Roman" w:hAnsi="Times New Roman" w:cs="Times New Roman"/>
              </w:rPr>
              <w:t>Chapter 6: Data Analysis and Results</w:t>
            </w:r>
            <w:r w:rsidRPr="005A0E99">
              <w:rPr>
                <w:rFonts w:ascii="Times New Roman" w:hAnsi="Times New Roman" w:cs="Times New Roman"/>
                <w:webHidden/>
              </w:rPr>
              <w:tab/>
            </w:r>
            <w:r w:rsidRPr="005A0E99">
              <w:rPr>
                <w:rFonts w:ascii="Times New Roman" w:hAnsi="Times New Roman" w:cs="Times New Roman"/>
                <w:webHidden/>
              </w:rPr>
              <w:fldChar w:fldCharType="begin"/>
            </w:r>
            <w:r w:rsidRPr="005A0E99">
              <w:rPr>
                <w:rFonts w:ascii="Times New Roman" w:hAnsi="Times New Roman" w:cs="Times New Roman"/>
                <w:webHidden/>
              </w:rPr>
              <w:instrText xml:space="preserve"> PAGEREF _Toc165660362 \h </w:instrText>
            </w:r>
            <w:r w:rsidRPr="005A0E99">
              <w:rPr>
                <w:rFonts w:ascii="Times New Roman" w:hAnsi="Times New Roman" w:cs="Times New Roman"/>
                <w:webHidden/>
              </w:rPr>
            </w:r>
            <w:r w:rsidRPr="005A0E99">
              <w:rPr>
                <w:rFonts w:ascii="Times New Roman" w:hAnsi="Times New Roman" w:cs="Times New Roman"/>
                <w:webHidden/>
              </w:rPr>
              <w:fldChar w:fldCharType="separate"/>
            </w:r>
            <w:r w:rsidRPr="005A0E99">
              <w:rPr>
                <w:rFonts w:ascii="Times New Roman" w:hAnsi="Times New Roman" w:cs="Times New Roman"/>
                <w:webHidden/>
              </w:rPr>
              <w:t>21</w:t>
            </w:r>
            <w:r w:rsidRPr="005A0E99">
              <w:rPr>
                <w:rFonts w:ascii="Times New Roman" w:hAnsi="Times New Roman" w:cs="Times New Roman"/>
                <w:webHidden/>
              </w:rPr>
              <w:fldChar w:fldCharType="end"/>
            </w:r>
          </w:hyperlink>
        </w:p>
        <w:p w14:paraId="22EA7B0D" w14:textId="7B2259C1"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63" w:history="1">
            <w:r w:rsidRPr="005A0E99">
              <w:rPr>
                <w:rStyle w:val="Hyperlink"/>
                <w:rFonts w:ascii="Times New Roman" w:hAnsi="Times New Roman" w:cs="Times New Roman"/>
                <w:noProof/>
              </w:rPr>
              <w:t>6.1 Airport Level Analysis</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_Toc165660363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21</w:t>
            </w:r>
            <w:r w:rsidRPr="005A0E99">
              <w:rPr>
                <w:rFonts w:ascii="Times New Roman" w:hAnsi="Times New Roman" w:cs="Times New Roman"/>
                <w:noProof/>
                <w:webHidden/>
              </w:rPr>
              <w:fldChar w:fldCharType="end"/>
            </w:r>
          </w:hyperlink>
        </w:p>
        <w:p w14:paraId="187F5966" w14:textId="45EB3EE4" w:rsidR="005A0E99" w:rsidRPr="005A0E99" w:rsidRDefault="005A0E99">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65660364" w:history="1">
            <w:r w:rsidRPr="005A0E99">
              <w:rPr>
                <w:rStyle w:val="Hyperlink"/>
                <w:rFonts w:ascii="Times New Roman" w:hAnsi="Times New Roman" w:cs="Times New Roman"/>
                <w:noProof/>
              </w:rPr>
              <w:t>6.2 Airline Level Analysis</w:t>
            </w:r>
            <w:r w:rsidRPr="005A0E99">
              <w:rPr>
                <w:rFonts w:ascii="Times New Roman" w:hAnsi="Times New Roman" w:cs="Times New Roman"/>
                <w:noProof/>
                <w:webHidden/>
              </w:rPr>
              <w:tab/>
            </w:r>
            <w:r w:rsidRPr="005A0E99">
              <w:rPr>
                <w:rFonts w:ascii="Times New Roman" w:hAnsi="Times New Roman" w:cs="Times New Roman"/>
                <w:noProof/>
                <w:webHidden/>
              </w:rPr>
              <w:fldChar w:fldCharType="begin"/>
            </w:r>
            <w:r w:rsidRPr="005A0E99">
              <w:rPr>
                <w:rFonts w:ascii="Times New Roman" w:hAnsi="Times New Roman" w:cs="Times New Roman"/>
                <w:noProof/>
                <w:webHidden/>
              </w:rPr>
              <w:instrText xml:space="preserve"> PAGEREF _Toc165660364 \h </w:instrText>
            </w:r>
            <w:r w:rsidRPr="005A0E99">
              <w:rPr>
                <w:rFonts w:ascii="Times New Roman" w:hAnsi="Times New Roman" w:cs="Times New Roman"/>
                <w:noProof/>
                <w:webHidden/>
              </w:rPr>
            </w:r>
            <w:r w:rsidRPr="005A0E99">
              <w:rPr>
                <w:rFonts w:ascii="Times New Roman" w:hAnsi="Times New Roman" w:cs="Times New Roman"/>
                <w:noProof/>
                <w:webHidden/>
              </w:rPr>
              <w:fldChar w:fldCharType="separate"/>
            </w:r>
            <w:r w:rsidRPr="005A0E99">
              <w:rPr>
                <w:rFonts w:ascii="Times New Roman" w:hAnsi="Times New Roman" w:cs="Times New Roman"/>
                <w:noProof/>
                <w:webHidden/>
              </w:rPr>
              <w:t>24</w:t>
            </w:r>
            <w:r w:rsidRPr="005A0E99">
              <w:rPr>
                <w:rFonts w:ascii="Times New Roman" w:hAnsi="Times New Roman" w:cs="Times New Roman"/>
                <w:noProof/>
                <w:webHidden/>
              </w:rPr>
              <w:fldChar w:fldCharType="end"/>
            </w:r>
          </w:hyperlink>
        </w:p>
        <w:p w14:paraId="68954FF4" w14:textId="5B162D5A" w:rsidR="005A0E99" w:rsidRPr="005A0E99" w:rsidRDefault="005A0E99">
          <w:pPr>
            <w:pStyle w:val="TOC1"/>
            <w:rPr>
              <w:rFonts w:ascii="Times New Roman" w:eastAsiaTheme="minorEastAsia" w:hAnsi="Times New Roman" w:cs="Times New Roman"/>
              <w:kern w:val="2"/>
              <w14:ligatures w14:val="standardContextual"/>
            </w:rPr>
          </w:pPr>
          <w:hyperlink w:anchor="_Toc165660365" w:history="1">
            <w:r w:rsidRPr="005A0E99">
              <w:rPr>
                <w:rStyle w:val="Hyperlink"/>
                <w:rFonts w:ascii="Times New Roman" w:hAnsi="Times New Roman" w:cs="Times New Roman"/>
              </w:rPr>
              <w:t>Chapter 7: Business Implications</w:t>
            </w:r>
            <w:r w:rsidRPr="005A0E99">
              <w:rPr>
                <w:rFonts w:ascii="Times New Roman" w:hAnsi="Times New Roman" w:cs="Times New Roman"/>
                <w:webHidden/>
              </w:rPr>
              <w:tab/>
            </w:r>
            <w:r w:rsidRPr="005A0E99">
              <w:rPr>
                <w:rFonts w:ascii="Times New Roman" w:hAnsi="Times New Roman" w:cs="Times New Roman"/>
                <w:webHidden/>
              </w:rPr>
              <w:fldChar w:fldCharType="begin"/>
            </w:r>
            <w:r w:rsidRPr="005A0E99">
              <w:rPr>
                <w:rFonts w:ascii="Times New Roman" w:hAnsi="Times New Roman" w:cs="Times New Roman"/>
                <w:webHidden/>
              </w:rPr>
              <w:instrText xml:space="preserve"> PAGEREF _Toc165660365 \h </w:instrText>
            </w:r>
            <w:r w:rsidRPr="005A0E99">
              <w:rPr>
                <w:rFonts w:ascii="Times New Roman" w:hAnsi="Times New Roman" w:cs="Times New Roman"/>
                <w:webHidden/>
              </w:rPr>
            </w:r>
            <w:r w:rsidRPr="005A0E99">
              <w:rPr>
                <w:rFonts w:ascii="Times New Roman" w:hAnsi="Times New Roman" w:cs="Times New Roman"/>
                <w:webHidden/>
              </w:rPr>
              <w:fldChar w:fldCharType="separate"/>
            </w:r>
            <w:r w:rsidRPr="005A0E99">
              <w:rPr>
                <w:rFonts w:ascii="Times New Roman" w:hAnsi="Times New Roman" w:cs="Times New Roman"/>
                <w:webHidden/>
              </w:rPr>
              <w:t>26</w:t>
            </w:r>
            <w:r w:rsidRPr="005A0E99">
              <w:rPr>
                <w:rFonts w:ascii="Times New Roman" w:hAnsi="Times New Roman" w:cs="Times New Roman"/>
                <w:webHidden/>
              </w:rPr>
              <w:fldChar w:fldCharType="end"/>
            </w:r>
          </w:hyperlink>
        </w:p>
        <w:p w14:paraId="432942CB" w14:textId="3E8B6503" w:rsidR="005A0E99" w:rsidRPr="005A0E99" w:rsidRDefault="005A0E99">
          <w:pPr>
            <w:pStyle w:val="TOC1"/>
            <w:rPr>
              <w:rFonts w:ascii="Times New Roman" w:eastAsiaTheme="minorEastAsia" w:hAnsi="Times New Roman" w:cs="Times New Roman"/>
              <w:kern w:val="2"/>
              <w14:ligatures w14:val="standardContextual"/>
            </w:rPr>
          </w:pPr>
          <w:hyperlink w:anchor="_Toc165660366" w:history="1">
            <w:r w:rsidRPr="005A0E99">
              <w:rPr>
                <w:rStyle w:val="Hyperlink"/>
                <w:rFonts w:ascii="Times New Roman" w:hAnsi="Times New Roman" w:cs="Times New Roman"/>
              </w:rPr>
              <w:t>Chapter 8: References</w:t>
            </w:r>
            <w:r w:rsidRPr="005A0E99">
              <w:rPr>
                <w:rFonts w:ascii="Times New Roman" w:hAnsi="Times New Roman" w:cs="Times New Roman"/>
                <w:webHidden/>
              </w:rPr>
              <w:tab/>
            </w:r>
            <w:r w:rsidRPr="005A0E99">
              <w:rPr>
                <w:rFonts w:ascii="Times New Roman" w:hAnsi="Times New Roman" w:cs="Times New Roman"/>
                <w:webHidden/>
              </w:rPr>
              <w:fldChar w:fldCharType="begin"/>
            </w:r>
            <w:r w:rsidRPr="005A0E99">
              <w:rPr>
                <w:rFonts w:ascii="Times New Roman" w:hAnsi="Times New Roman" w:cs="Times New Roman"/>
                <w:webHidden/>
              </w:rPr>
              <w:instrText xml:space="preserve"> PAGEREF _Toc165660366 \h </w:instrText>
            </w:r>
            <w:r w:rsidRPr="005A0E99">
              <w:rPr>
                <w:rFonts w:ascii="Times New Roman" w:hAnsi="Times New Roman" w:cs="Times New Roman"/>
                <w:webHidden/>
              </w:rPr>
            </w:r>
            <w:r w:rsidRPr="005A0E99">
              <w:rPr>
                <w:rFonts w:ascii="Times New Roman" w:hAnsi="Times New Roman" w:cs="Times New Roman"/>
                <w:webHidden/>
              </w:rPr>
              <w:fldChar w:fldCharType="separate"/>
            </w:r>
            <w:r w:rsidRPr="005A0E99">
              <w:rPr>
                <w:rFonts w:ascii="Times New Roman" w:hAnsi="Times New Roman" w:cs="Times New Roman"/>
                <w:webHidden/>
              </w:rPr>
              <w:t>28</w:t>
            </w:r>
            <w:r w:rsidRPr="005A0E99">
              <w:rPr>
                <w:rFonts w:ascii="Times New Roman" w:hAnsi="Times New Roman" w:cs="Times New Roman"/>
                <w:webHidden/>
              </w:rPr>
              <w:fldChar w:fldCharType="end"/>
            </w:r>
          </w:hyperlink>
        </w:p>
        <w:p w14:paraId="449861CC" w14:textId="20F448F4" w:rsidR="00AA395E" w:rsidRPr="00E26B0C" w:rsidRDefault="00AA395E">
          <w:pPr>
            <w:rPr>
              <w:rFonts w:ascii="Calibri" w:hAnsi="Calibri" w:cs="Calibri"/>
            </w:rPr>
          </w:pPr>
          <w:r w:rsidRPr="005A0E99">
            <w:rPr>
              <w:rFonts w:ascii="Times New Roman" w:hAnsi="Times New Roman" w:cs="Times New Roman"/>
              <w:b/>
            </w:rPr>
            <w:fldChar w:fldCharType="end"/>
          </w:r>
        </w:p>
      </w:sdtContent>
    </w:sdt>
    <w:p w14:paraId="19B6EFCB" w14:textId="0A6C8D8D" w:rsidR="00AA395E" w:rsidRPr="00E26B0C" w:rsidRDefault="00AA395E">
      <w:pPr>
        <w:rPr>
          <w:rFonts w:ascii="Calibri" w:hAnsi="Calibri" w:cs="Calibri"/>
          <w:sz w:val="24"/>
          <w:szCs w:val="24"/>
        </w:rPr>
      </w:pPr>
      <w:r w:rsidRPr="00E26B0C">
        <w:rPr>
          <w:rFonts w:ascii="Calibri" w:hAnsi="Calibri" w:cs="Calibri"/>
          <w:sz w:val="24"/>
          <w:szCs w:val="24"/>
        </w:rPr>
        <w:br w:type="page"/>
      </w:r>
    </w:p>
    <w:p w14:paraId="36ABEA36" w14:textId="2D2ED5D1" w:rsidR="00582008" w:rsidRPr="007B315C" w:rsidRDefault="00E278F4" w:rsidP="00E278F4">
      <w:pPr>
        <w:pStyle w:val="Heading1"/>
        <w:rPr>
          <w:rFonts w:ascii="Times New Roman" w:hAnsi="Times New Roman" w:cs="Times New Roman"/>
        </w:rPr>
      </w:pPr>
      <w:bookmarkStart w:id="3" w:name="_Toc165660342"/>
      <w:r w:rsidRPr="007B315C">
        <w:rPr>
          <w:rFonts w:ascii="Times New Roman" w:hAnsi="Times New Roman" w:cs="Times New Roman"/>
        </w:rPr>
        <w:lastRenderedPageBreak/>
        <w:t>Chapter 1</w:t>
      </w:r>
      <w:r w:rsidR="00571659" w:rsidRPr="007B315C">
        <w:rPr>
          <w:rFonts w:ascii="Times New Roman" w:hAnsi="Times New Roman" w:cs="Times New Roman"/>
        </w:rPr>
        <w:t xml:space="preserve">: </w:t>
      </w:r>
      <w:r w:rsidR="00D4785C">
        <w:rPr>
          <w:rFonts w:ascii="Times New Roman" w:hAnsi="Times New Roman" w:cs="Times New Roman"/>
        </w:rPr>
        <w:t>Introduction</w:t>
      </w:r>
      <w:bookmarkEnd w:id="3"/>
    </w:p>
    <w:p w14:paraId="7D485348" w14:textId="16275B2E" w:rsidR="00D4785C" w:rsidRPr="00D4785C" w:rsidRDefault="00D4785C" w:rsidP="00D4785C">
      <w:pPr>
        <w:pStyle w:val="Heading2"/>
        <w:rPr>
          <w:rFonts w:ascii="Times New Roman" w:hAnsi="Times New Roman" w:cs="Times New Roman"/>
        </w:rPr>
      </w:pPr>
      <w:bookmarkStart w:id="4" w:name="_Toc165660343"/>
      <w:r w:rsidRPr="007B315C">
        <w:rPr>
          <w:rFonts w:ascii="Times New Roman" w:hAnsi="Times New Roman" w:cs="Times New Roman"/>
        </w:rPr>
        <w:t>1.</w:t>
      </w:r>
      <w:r>
        <w:rPr>
          <w:rFonts w:ascii="Times New Roman" w:hAnsi="Times New Roman" w:cs="Times New Roman"/>
        </w:rPr>
        <w:t>1</w:t>
      </w:r>
      <w:r w:rsidRPr="007B315C">
        <w:rPr>
          <w:rFonts w:ascii="Times New Roman" w:hAnsi="Times New Roman" w:cs="Times New Roman"/>
        </w:rPr>
        <w:t xml:space="preserve"> </w:t>
      </w:r>
      <w:r w:rsidR="00FF58A0">
        <w:rPr>
          <w:rFonts w:ascii="Times New Roman" w:hAnsi="Times New Roman" w:cs="Times New Roman"/>
        </w:rPr>
        <w:t>Global Airlines Market</w:t>
      </w:r>
      <w:bookmarkEnd w:id="4"/>
    </w:p>
    <w:p w14:paraId="0FE2E346" w14:textId="7F1143EB" w:rsidR="00E156BA" w:rsidRPr="00AB4E64" w:rsidRDefault="00E156BA" w:rsidP="00E156BA">
      <w:pPr>
        <w:rPr>
          <w:rFonts w:ascii="Times New Roman" w:hAnsi="Times New Roman" w:cs="Times New Roman"/>
          <w:sz w:val="24"/>
          <w:szCs w:val="24"/>
        </w:rPr>
      </w:pPr>
      <w:r w:rsidRPr="00AB4E64">
        <w:rPr>
          <w:rFonts w:ascii="Times New Roman" w:hAnsi="Times New Roman" w:cs="Times New Roman"/>
          <w:sz w:val="24"/>
          <w:szCs w:val="24"/>
        </w:rPr>
        <w:t>The global airline market, valued at approximately $520 billion in 2023, is projected to nearly double, reaching around $1.1 trillion by 2030.</w:t>
      </w:r>
      <w:r w:rsidR="002177C0" w:rsidRPr="00AB4E64">
        <w:rPr>
          <w:rFonts w:ascii="Times New Roman" w:hAnsi="Times New Roman" w:cs="Times New Roman"/>
          <w:sz w:val="24"/>
          <w:szCs w:val="24"/>
        </w:rPr>
        <w:t xml:space="preserve"> Flight delays cost U.S. economy approximately $32.9 billion annually, with airlines and airports bearing $8.3 billion and $2 billion of those costs, respectively (FAA Report).</w:t>
      </w:r>
      <w:r w:rsidR="00E62059" w:rsidRPr="00AB4E64">
        <w:rPr>
          <w:rFonts w:ascii="Times New Roman" w:hAnsi="Times New Roman" w:cs="Times New Roman"/>
          <w:sz w:val="24"/>
          <w:szCs w:val="24"/>
        </w:rPr>
        <w:t xml:space="preserve"> The aim is to provide an in-depth analysis of departure and arrival delay patterns, draw insights, and suggest recommendations to airports and airlines.​</w:t>
      </w:r>
    </w:p>
    <w:p w14:paraId="32400091" w14:textId="649DF744" w:rsidR="00D4785C" w:rsidRPr="00D4785C" w:rsidRDefault="000A0009" w:rsidP="00D4785C">
      <w:pPr>
        <w:pStyle w:val="Heading2"/>
        <w:rPr>
          <w:rFonts w:ascii="Times New Roman" w:hAnsi="Times New Roman" w:cs="Times New Roman"/>
        </w:rPr>
      </w:pPr>
      <w:bookmarkStart w:id="5" w:name="_Toc165660344"/>
      <w:r w:rsidRPr="007B315C">
        <w:rPr>
          <w:rFonts w:ascii="Times New Roman" w:hAnsi="Times New Roman" w:cs="Times New Roman"/>
        </w:rPr>
        <w:t>1.</w:t>
      </w:r>
      <w:r w:rsidR="00D4785C">
        <w:rPr>
          <w:rFonts w:ascii="Times New Roman" w:hAnsi="Times New Roman" w:cs="Times New Roman"/>
        </w:rPr>
        <w:t>2</w:t>
      </w:r>
      <w:r w:rsidR="00D4785C" w:rsidRPr="007B315C">
        <w:rPr>
          <w:rFonts w:ascii="Times New Roman" w:hAnsi="Times New Roman" w:cs="Times New Roman"/>
        </w:rPr>
        <w:t xml:space="preserve"> </w:t>
      </w:r>
      <w:r w:rsidR="00D4785C">
        <w:rPr>
          <w:rFonts w:ascii="Times New Roman" w:hAnsi="Times New Roman" w:cs="Times New Roman"/>
        </w:rPr>
        <w:t>Business Problems</w:t>
      </w:r>
      <w:bookmarkEnd w:id="5"/>
    </w:p>
    <w:p w14:paraId="08AB4ADC" w14:textId="2506860E" w:rsidR="007438E6" w:rsidRPr="0037784A" w:rsidRDefault="005A77E1" w:rsidP="0037784A">
      <w:pPr>
        <w:spacing w:line="240" w:lineRule="auto"/>
        <w:rPr>
          <w:rFonts w:ascii="Times New Roman" w:hAnsi="Times New Roman" w:cs="Times New Roman"/>
          <w:b/>
          <w:sz w:val="24"/>
          <w:szCs w:val="24"/>
        </w:rPr>
      </w:pPr>
      <w:r w:rsidRPr="0037784A">
        <w:rPr>
          <w:rFonts w:ascii="Times New Roman" w:hAnsi="Times New Roman" w:cs="Times New Roman"/>
          <w:b/>
          <w:sz w:val="24"/>
          <w:szCs w:val="24"/>
        </w:rPr>
        <w:t xml:space="preserve">Determining regional </w:t>
      </w:r>
      <w:r w:rsidR="00A51778" w:rsidRPr="0037784A">
        <w:rPr>
          <w:rFonts w:ascii="Times New Roman" w:hAnsi="Times New Roman" w:cs="Times New Roman"/>
          <w:b/>
          <w:sz w:val="24"/>
          <w:szCs w:val="24"/>
        </w:rPr>
        <w:t>disparities</w:t>
      </w:r>
    </w:p>
    <w:p w14:paraId="3DBF4C4F" w14:textId="73B1D7A8" w:rsidR="000A0009" w:rsidRPr="007438E6" w:rsidRDefault="000A0009" w:rsidP="007438E6">
      <w:pPr>
        <w:pStyle w:val="ListParagraph"/>
        <w:numPr>
          <w:ilvl w:val="0"/>
          <w:numId w:val="28"/>
        </w:numPr>
        <w:spacing w:line="240" w:lineRule="auto"/>
        <w:rPr>
          <w:rFonts w:ascii="Times New Roman" w:hAnsi="Times New Roman" w:cs="Times New Roman"/>
          <w:b/>
          <w:sz w:val="24"/>
          <w:szCs w:val="24"/>
        </w:rPr>
      </w:pPr>
      <w:r w:rsidRPr="007438E6">
        <w:rPr>
          <w:rFonts w:ascii="Times New Roman" w:hAnsi="Times New Roman" w:cs="Times New Roman"/>
          <w:b/>
          <w:sz w:val="24"/>
          <w:szCs w:val="24"/>
        </w:rPr>
        <w:t>Analysis</w:t>
      </w:r>
      <w:r w:rsidRPr="007438E6">
        <w:rPr>
          <w:rFonts w:ascii="Times New Roman" w:hAnsi="Times New Roman" w:cs="Times New Roman"/>
          <w:sz w:val="24"/>
          <w:szCs w:val="24"/>
        </w:rPr>
        <w:t xml:space="preserve">: </w:t>
      </w:r>
      <w:r w:rsidR="00871E76" w:rsidRPr="007438E6">
        <w:rPr>
          <w:rFonts w:ascii="Times New Roman" w:hAnsi="Times New Roman" w:cs="Times New Roman"/>
          <w:sz w:val="24"/>
          <w:szCs w:val="24"/>
        </w:rPr>
        <w:t>Analyze historical delay data segmented by geographical regions to identify patterns and trends in delay times across different areas.</w:t>
      </w:r>
    </w:p>
    <w:p w14:paraId="6EDF54A1" w14:textId="2EC2C9E7" w:rsidR="000A0009" w:rsidRPr="007B315C" w:rsidRDefault="000A0009" w:rsidP="009A3161">
      <w:pPr>
        <w:pStyle w:val="ListParagraph"/>
        <w:numPr>
          <w:ilvl w:val="0"/>
          <w:numId w:val="28"/>
        </w:numPr>
        <w:spacing w:line="240" w:lineRule="auto"/>
        <w:rPr>
          <w:rFonts w:ascii="Times New Roman" w:hAnsi="Times New Roman" w:cs="Times New Roman"/>
          <w:b/>
          <w:sz w:val="24"/>
          <w:szCs w:val="24"/>
        </w:rPr>
      </w:pPr>
      <w:r w:rsidRPr="007B315C">
        <w:rPr>
          <w:rFonts w:ascii="Times New Roman" w:hAnsi="Times New Roman" w:cs="Times New Roman"/>
          <w:b/>
          <w:sz w:val="24"/>
          <w:szCs w:val="24"/>
        </w:rPr>
        <w:t xml:space="preserve">Action: </w:t>
      </w:r>
      <w:r w:rsidR="00D33B69" w:rsidRPr="007B315C">
        <w:rPr>
          <w:rFonts w:ascii="Times New Roman" w:hAnsi="Times New Roman" w:cs="Times New Roman"/>
          <w:sz w:val="24"/>
          <w:szCs w:val="24"/>
        </w:rPr>
        <w:t>Develop tailored mitigation strategies for regions experiencing longer delay times, such as optimizing staffing levels, equipment deployment, and infrastructure upgrades.</w:t>
      </w:r>
    </w:p>
    <w:p w14:paraId="08BE8DD7" w14:textId="37722E7A" w:rsidR="000A0009" w:rsidRPr="007B315C" w:rsidRDefault="000A0009" w:rsidP="009A3161">
      <w:pPr>
        <w:pStyle w:val="ListParagraph"/>
        <w:numPr>
          <w:ilvl w:val="0"/>
          <w:numId w:val="28"/>
        </w:numPr>
        <w:spacing w:line="240" w:lineRule="auto"/>
        <w:rPr>
          <w:rFonts w:ascii="Times New Roman" w:hAnsi="Times New Roman" w:cs="Times New Roman"/>
          <w:sz w:val="24"/>
          <w:szCs w:val="24"/>
        </w:rPr>
      </w:pPr>
      <w:r w:rsidRPr="007B315C">
        <w:rPr>
          <w:rFonts w:ascii="Times New Roman" w:hAnsi="Times New Roman" w:cs="Times New Roman"/>
          <w:b/>
          <w:sz w:val="24"/>
          <w:szCs w:val="24"/>
        </w:rPr>
        <w:t xml:space="preserve"> Why:</w:t>
      </w:r>
      <w:r w:rsidR="009874B7" w:rsidRPr="007B315C">
        <w:rPr>
          <w:rFonts w:ascii="Times New Roman" w:hAnsi="Times New Roman" w:cs="Times New Roman"/>
          <w:sz w:val="24"/>
          <w:szCs w:val="24"/>
        </w:rPr>
        <w:t xml:space="preserve"> Regional variations in delay times impact operational efficiency and passenger satisfaction, necessitating targeted interventions to address disparities</w:t>
      </w:r>
      <w:r w:rsidRPr="007B315C">
        <w:rPr>
          <w:rFonts w:ascii="Times New Roman" w:hAnsi="Times New Roman" w:cs="Times New Roman"/>
          <w:sz w:val="24"/>
          <w:szCs w:val="24"/>
        </w:rPr>
        <w:t>.</w:t>
      </w:r>
    </w:p>
    <w:p w14:paraId="66456031" w14:textId="10289917" w:rsidR="000A0009" w:rsidRPr="003A720B" w:rsidRDefault="000A0009" w:rsidP="000A0009">
      <w:pPr>
        <w:pStyle w:val="ListParagraph"/>
        <w:numPr>
          <w:ilvl w:val="0"/>
          <w:numId w:val="28"/>
        </w:numPr>
        <w:spacing w:line="240" w:lineRule="auto"/>
        <w:rPr>
          <w:rFonts w:ascii="Times New Roman" w:hAnsi="Times New Roman" w:cs="Times New Roman"/>
          <w:b/>
          <w:sz w:val="24"/>
          <w:szCs w:val="24"/>
        </w:rPr>
      </w:pPr>
      <w:r w:rsidRPr="007B315C">
        <w:rPr>
          <w:rFonts w:ascii="Times New Roman" w:hAnsi="Times New Roman" w:cs="Times New Roman"/>
          <w:b/>
          <w:sz w:val="24"/>
          <w:szCs w:val="24"/>
        </w:rPr>
        <w:t xml:space="preserve"> Benefit: </w:t>
      </w:r>
      <w:r w:rsidR="009C0A9A" w:rsidRPr="007B315C">
        <w:rPr>
          <w:rFonts w:ascii="Times New Roman" w:hAnsi="Times New Roman" w:cs="Times New Roman"/>
          <w:sz w:val="24"/>
          <w:szCs w:val="24"/>
        </w:rPr>
        <w:t>Implementing region-specific strategies can lead to more equitable service provision, improved on-time performance, and enhanced passenger experience, ultimately bolstering the reputation of airlines and airports in those regions</w:t>
      </w:r>
      <w:r w:rsidRPr="007B315C">
        <w:rPr>
          <w:rFonts w:ascii="Times New Roman" w:hAnsi="Times New Roman" w:cs="Times New Roman"/>
          <w:sz w:val="24"/>
          <w:szCs w:val="24"/>
        </w:rPr>
        <w:t>.</w:t>
      </w:r>
    </w:p>
    <w:p w14:paraId="131F1BF1" w14:textId="5B714758" w:rsidR="007438E6" w:rsidRPr="003E6613" w:rsidRDefault="005A467C" w:rsidP="007848A0">
      <w:pPr>
        <w:spacing w:line="240" w:lineRule="auto"/>
        <w:rPr>
          <w:rFonts w:ascii="Times New Roman" w:hAnsi="Times New Roman" w:cs="Times New Roman"/>
          <w:b/>
          <w:sz w:val="24"/>
          <w:szCs w:val="24"/>
        </w:rPr>
      </w:pPr>
      <w:r w:rsidRPr="007848A0">
        <w:rPr>
          <w:rFonts w:ascii="Times New Roman" w:hAnsi="Times New Roman" w:cs="Times New Roman"/>
          <w:b/>
          <w:sz w:val="24"/>
          <w:szCs w:val="24"/>
        </w:rPr>
        <w:t>Airport Analysis</w:t>
      </w:r>
    </w:p>
    <w:p w14:paraId="1211F693" w14:textId="3895ECD9" w:rsidR="007438E6" w:rsidRPr="007B315C" w:rsidRDefault="000A0009" w:rsidP="007438E6">
      <w:pPr>
        <w:pStyle w:val="ListParagraph"/>
        <w:numPr>
          <w:ilvl w:val="0"/>
          <w:numId w:val="37"/>
        </w:numPr>
        <w:spacing w:line="240" w:lineRule="auto"/>
        <w:rPr>
          <w:rFonts w:ascii="Times New Roman" w:hAnsi="Times New Roman" w:cs="Times New Roman"/>
          <w:sz w:val="24"/>
          <w:szCs w:val="24"/>
        </w:rPr>
      </w:pPr>
      <w:r w:rsidRPr="007438E6">
        <w:rPr>
          <w:rFonts w:ascii="Times New Roman" w:hAnsi="Times New Roman" w:cs="Times New Roman"/>
          <w:b/>
          <w:sz w:val="24"/>
          <w:szCs w:val="24"/>
        </w:rPr>
        <w:t>Analysis</w:t>
      </w:r>
      <w:r w:rsidRPr="007438E6">
        <w:rPr>
          <w:rFonts w:ascii="Times New Roman" w:hAnsi="Times New Roman" w:cs="Times New Roman"/>
          <w:sz w:val="24"/>
          <w:szCs w:val="24"/>
        </w:rPr>
        <w:t xml:space="preserve">: </w:t>
      </w:r>
      <w:r w:rsidR="00CC1CAB" w:rsidRPr="007B315C">
        <w:rPr>
          <w:rFonts w:ascii="Times New Roman" w:hAnsi="Times New Roman" w:cs="Times New Roman"/>
          <w:sz w:val="24"/>
          <w:szCs w:val="24"/>
        </w:rPr>
        <w:t>Identify the root causes of delays at high-impact airports through in-depth analysis of delay patterns, contributing factors, and operational inefficiencies</w:t>
      </w:r>
      <w:r w:rsidRPr="007438E6">
        <w:rPr>
          <w:rFonts w:ascii="Times New Roman" w:hAnsi="Times New Roman" w:cs="Times New Roman"/>
          <w:sz w:val="24"/>
          <w:szCs w:val="24"/>
        </w:rPr>
        <w:t>.</w:t>
      </w:r>
    </w:p>
    <w:p w14:paraId="47C37841" w14:textId="4F53B276" w:rsidR="007438E6" w:rsidRPr="007B315C" w:rsidRDefault="000A0009" w:rsidP="007438E6">
      <w:pPr>
        <w:pStyle w:val="ListParagraph"/>
        <w:numPr>
          <w:ilvl w:val="0"/>
          <w:numId w:val="37"/>
        </w:numPr>
        <w:spacing w:line="240" w:lineRule="auto"/>
        <w:rPr>
          <w:rFonts w:ascii="Times New Roman" w:hAnsi="Times New Roman" w:cs="Times New Roman"/>
          <w:sz w:val="24"/>
          <w:szCs w:val="24"/>
        </w:rPr>
      </w:pPr>
      <w:r w:rsidRPr="007438E6">
        <w:rPr>
          <w:rFonts w:ascii="Times New Roman" w:hAnsi="Times New Roman" w:cs="Times New Roman"/>
          <w:b/>
          <w:sz w:val="24"/>
          <w:szCs w:val="24"/>
        </w:rPr>
        <w:t>Action</w:t>
      </w:r>
      <w:r w:rsidRPr="007438E6">
        <w:rPr>
          <w:rFonts w:ascii="Times New Roman" w:hAnsi="Times New Roman" w:cs="Times New Roman"/>
          <w:sz w:val="24"/>
          <w:szCs w:val="24"/>
        </w:rPr>
        <w:t xml:space="preserve">: </w:t>
      </w:r>
      <w:r w:rsidR="006871D5" w:rsidRPr="007B315C">
        <w:rPr>
          <w:rFonts w:ascii="Times New Roman" w:hAnsi="Times New Roman" w:cs="Times New Roman"/>
          <w:sz w:val="24"/>
          <w:szCs w:val="24"/>
        </w:rPr>
        <w:t>Implement targeted interventions at identified airports, such as operational enhancements, infrastructure investments, and collaborative efforts with airlines and regulatory authorities.</w:t>
      </w:r>
    </w:p>
    <w:p w14:paraId="60766173" w14:textId="7EE3973C" w:rsidR="007438E6" w:rsidRPr="007B315C" w:rsidRDefault="000A0009" w:rsidP="007438E6">
      <w:pPr>
        <w:pStyle w:val="ListParagraph"/>
        <w:numPr>
          <w:ilvl w:val="0"/>
          <w:numId w:val="37"/>
        </w:numPr>
        <w:spacing w:line="240" w:lineRule="auto"/>
        <w:rPr>
          <w:rFonts w:ascii="Times New Roman" w:hAnsi="Times New Roman" w:cs="Times New Roman"/>
          <w:sz w:val="24"/>
          <w:szCs w:val="24"/>
        </w:rPr>
      </w:pPr>
      <w:r w:rsidRPr="007438E6">
        <w:rPr>
          <w:rFonts w:ascii="Times New Roman" w:hAnsi="Times New Roman" w:cs="Times New Roman"/>
          <w:b/>
          <w:sz w:val="24"/>
          <w:szCs w:val="24"/>
        </w:rPr>
        <w:t>Why</w:t>
      </w:r>
      <w:r w:rsidRPr="007438E6">
        <w:rPr>
          <w:rFonts w:ascii="Times New Roman" w:hAnsi="Times New Roman" w:cs="Times New Roman"/>
          <w:sz w:val="24"/>
          <w:szCs w:val="24"/>
        </w:rPr>
        <w:t xml:space="preserve">: </w:t>
      </w:r>
      <w:r w:rsidR="00FF3EA0" w:rsidRPr="007B315C">
        <w:rPr>
          <w:rFonts w:ascii="Times New Roman" w:hAnsi="Times New Roman" w:cs="Times New Roman"/>
          <w:sz w:val="24"/>
          <w:szCs w:val="24"/>
        </w:rPr>
        <w:t>Addressing delay hotspots at key airports is crucial for reducing system-wide disruptions and improving overall efficiency.</w:t>
      </w:r>
    </w:p>
    <w:p w14:paraId="2A394961" w14:textId="33AF8C7B" w:rsidR="000A0009" w:rsidRPr="007438E6" w:rsidRDefault="000A0009" w:rsidP="007438E6">
      <w:pPr>
        <w:pStyle w:val="ListParagraph"/>
        <w:numPr>
          <w:ilvl w:val="0"/>
          <w:numId w:val="37"/>
        </w:numPr>
        <w:spacing w:line="240" w:lineRule="auto"/>
        <w:rPr>
          <w:rFonts w:ascii="Times New Roman" w:hAnsi="Times New Roman" w:cs="Times New Roman"/>
          <w:sz w:val="24"/>
          <w:szCs w:val="24"/>
        </w:rPr>
      </w:pPr>
      <w:r w:rsidRPr="007438E6">
        <w:rPr>
          <w:rFonts w:ascii="Times New Roman" w:hAnsi="Times New Roman" w:cs="Times New Roman"/>
          <w:b/>
          <w:sz w:val="24"/>
          <w:szCs w:val="24"/>
        </w:rPr>
        <w:t>Benefit</w:t>
      </w:r>
      <w:r w:rsidRPr="007438E6">
        <w:rPr>
          <w:rFonts w:ascii="Times New Roman" w:hAnsi="Times New Roman" w:cs="Times New Roman"/>
          <w:sz w:val="24"/>
          <w:szCs w:val="24"/>
        </w:rPr>
        <w:t xml:space="preserve">: </w:t>
      </w:r>
      <w:r w:rsidR="00B53EFA" w:rsidRPr="007B315C">
        <w:rPr>
          <w:rFonts w:ascii="Times New Roman" w:hAnsi="Times New Roman" w:cs="Times New Roman"/>
          <w:sz w:val="24"/>
          <w:szCs w:val="24"/>
        </w:rPr>
        <w:t>By prioritizing interventions at high-impact airports, stakeholders can mitigate delays, enhance service reliability, and optimize resource allocation, leading to cost savings and improved passenger satisfaction</w:t>
      </w:r>
      <w:r w:rsidRPr="007438E6">
        <w:rPr>
          <w:rFonts w:ascii="Times New Roman" w:hAnsi="Times New Roman" w:cs="Times New Roman"/>
          <w:sz w:val="24"/>
          <w:szCs w:val="24"/>
        </w:rPr>
        <w:t>.</w:t>
      </w:r>
    </w:p>
    <w:p w14:paraId="53825C29" w14:textId="21D2673D" w:rsidR="003A720B" w:rsidRPr="003E6613" w:rsidRDefault="003A720B" w:rsidP="007848A0">
      <w:pPr>
        <w:spacing w:line="240" w:lineRule="auto"/>
        <w:rPr>
          <w:rFonts w:ascii="Times New Roman" w:hAnsi="Times New Roman" w:cs="Times New Roman"/>
          <w:b/>
          <w:sz w:val="24"/>
          <w:szCs w:val="24"/>
        </w:rPr>
      </w:pPr>
      <w:r w:rsidRPr="007848A0">
        <w:rPr>
          <w:rFonts w:ascii="Times New Roman" w:hAnsi="Times New Roman" w:cs="Times New Roman"/>
          <w:b/>
          <w:sz w:val="24"/>
          <w:szCs w:val="24"/>
        </w:rPr>
        <w:t>Airlines Analysis</w:t>
      </w:r>
    </w:p>
    <w:p w14:paraId="4B166F01" w14:textId="77777777" w:rsidR="003A720B" w:rsidRPr="003A720B" w:rsidRDefault="003A720B" w:rsidP="003A720B">
      <w:pPr>
        <w:pStyle w:val="ListParagraph"/>
        <w:numPr>
          <w:ilvl w:val="0"/>
          <w:numId w:val="41"/>
        </w:numPr>
        <w:spacing w:line="240" w:lineRule="auto"/>
        <w:rPr>
          <w:rFonts w:ascii="Times New Roman" w:hAnsi="Times New Roman" w:cs="Times New Roman"/>
          <w:sz w:val="24"/>
          <w:szCs w:val="24"/>
        </w:rPr>
      </w:pPr>
      <w:r w:rsidRPr="003A720B">
        <w:rPr>
          <w:rFonts w:ascii="Times New Roman" w:hAnsi="Times New Roman" w:cs="Times New Roman"/>
          <w:b/>
          <w:sz w:val="24"/>
          <w:szCs w:val="24"/>
        </w:rPr>
        <w:t>Analysis</w:t>
      </w:r>
      <w:r w:rsidRPr="003A720B">
        <w:rPr>
          <w:rFonts w:ascii="Times New Roman" w:hAnsi="Times New Roman" w:cs="Times New Roman"/>
          <w:sz w:val="24"/>
          <w:szCs w:val="24"/>
        </w:rPr>
        <w:t xml:space="preserve">: Investigate the operational practices and performance metrics of airlines responsible for </w:t>
      </w:r>
      <w:r w:rsidRPr="007B315C">
        <w:rPr>
          <w:rFonts w:ascii="Times New Roman" w:hAnsi="Times New Roman" w:cs="Times New Roman"/>
          <w:sz w:val="24"/>
          <w:szCs w:val="24"/>
        </w:rPr>
        <w:t>most</w:t>
      </w:r>
      <w:r w:rsidRPr="003A720B">
        <w:rPr>
          <w:rFonts w:ascii="Times New Roman" w:hAnsi="Times New Roman" w:cs="Times New Roman"/>
          <w:sz w:val="24"/>
          <w:szCs w:val="24"/>
        </w:rPr>
        <w:t xml:space="preserve"> departure delays to identify underlying causes and areas for improvement.</w:t>
      </w:r>
    </w:p>
    <w:p w14:paraId="36AD5899" w14:textId="77777777" w:rsidR="003A720B" w:rsidRPr="003A720B" w:rsidRDefault="003A720B" w:rsidP="003A720B">
      <w:pPr>
        <w:pStyle w:val="ListParagraph"/>
        <w:numPr>
          <w:ilvl w:val="0"/>
          <w:numId w:val="41"/>
        </w:numPr>
        <w:spacing w:line="240" w:lineRule="auto"/>
        <w:rPr>
          <w:rFonts w:ascii="Times New Roman" w:hAnsi="Times New Roman" w:cs="Times New Roman"/>
          <w:sz w:val="24"/>
          <w:szCs w:val="24"/>
        </w:rPr>
      </w:pPr>
      <w:r w:rsidRPr="003A720B">
        <w:rPr>
          <w:rFonts w:ascii="Times New Roman" w:hAnsi="Times New Roman" w:cs="Times New Roman"/>
          <w:b/>
          <w:sz w:val="24"/>
          <w:szCs w:val="24"/>
        </w:rPr>
        <w:t>Action</w:t>
      </w:r>
      <w:r w:rsidRPr="003A720B">
        <w:rPr>
          <w:rFonts w:ascii="Times New Roman" w:hAnsi="Times New Roman" w:cs="Times New Roman"/>
          <w:sz w:val="24"/>
          <w:szCs w:val="24"/>
        </w:rPr>
        <w:t>: Collaborate with the identified airlines to implement measures aimed at improving operational efficiency and on-time performance, such as optimizing turnaround processes and scheduling protocols.</w:t>
      </w:r>
    </w:p>
    <w:p w14:paraId="332CBA41" w14:textId="77777777" w:rsidR="003A720B" w:rsidRPr="003A720B" w:rsidRDefault="003A720B" w:rsidP="003A720B">
      <w:pPr>
        <w:pStyle w:val="ListParagraph"/>
        <w:numPr>
          <w:ilvl w:val="0"/>
          <w:numId w:val="41"/>
        </w:numPr>
        <w:spacing w:line="240" w:lineRule="auto"/>
        <w:rPr>
          <w:rFonts w:ascii="Times New Roman" w:hAnsi="Times New Roman" w:cs="Times New Roman"/>
          <w:sz w:val="24"/>
          <w:szCs w:val="24"/>
        </w:rPr>
      </w:pPr>
      <w:r w:rsidRPr="003A720B">
        <w:rPr>
          <w:rFonts w:ascii="Times New Roman" w:hAnsi="Times New Roman" w:cs="Times New Roman"/>
          <w:b/>
          <w:sz w:val="24"/>
          <w:szCs w:val="24"/>
        </w:rPr>
        <w:lastRenderedPageBreak/>
        <w:t>Why</w:t>
      </w:r>
      <w:r w:rsidRPr="003A720B">
        <w:rPr>
          <w:rFonts w:ascii="Times New Roman" w:hAnsi="Times New Roman" w:cs="Times New Roman"/>
          <w:sz w:val="24"/>
          <w:szCs w:val="24"/>
        </w:rPr>
        <w:t>: Understanding the disproportionate influence of select airlines on departure delays is essential for targeted resource allocation and collaborative interventions to enhance punctuality.</w:t>
      </w:r>
    </w:p>
    <w:p w14:paraId="72C0E766" w14:textId="0579BC09" w:rsidR="000A0009" w:rsidRPr="003A720B" w:rsidRDefault="003A720B" w:rsidP="000A0009">
      <w:pPr>
        <w:pStyle w:val="ListParagraph"/>
        <w:numPr>
          <w:ilvl w:val="0"/>
          <w:numId w:val="41"/>
        </w:numPr>
        <w:spacing w:line="240" w:lineRule="auto"/>
        <w:rPr>
          <w:rFonts w:ascii="Times New Roman" w:hAnsi="Times New Roman" w:cs="Times New Roman"/>
          <w:sz w:val="24"/>
          <w:szCs w:val="24"/>
        </w:rPr>
      </w:pPr>
      <w:r w:rsidRPr="003A720B">
        <w:rPr>
          <w:rFonts w:ascii="Times New Roman" w:hAnsi="Times New Roman" w:cs="Times New Roman"/>
          <w:b/>
          <w:sz w:val="24"/>
          <w:szCs w:val="24"/>
        </w:rPr>
        <w:t>Benefit</w:t>
      </w:r>
      <w:r w:rsidRPr="003A720B">
        <w:rPr>
          <w:rFonts w:ascii="Times New Roman" w:hAnsi="Times New Roman" w:cs="Times New Roman"/>
          <w:sz w:val="24"/>
          <w:szCs w:val="24"/>
        </w:rPr>
        <w:t>: By targeting resources to improve efficiency and collaborating with airlines, stakeholders can reduce departure delays, improve service reliability, and enhance the</w:t>
      </w:r>
      <w:r w:rsidRPr="003A720B">
        <w:rPr>
          <w:rFonts w:ascii="Calibri" w:hAnsi="Calibri" w:cs="Calibri"/>
          <w:sz w:val="24"/>
          <w:szCs w:val="24"/>
        </w:rPr>
        <w:t xml:space="preserve"> </w:t>
      </w:r>
      <w:r w:rsidRPr="003A720B">
        <w:rPr>
          <w:rFonts w:ascii="Times New Roman" w:hAnsi="Times New Roman" w:cs="Times New Roman"/>
          <w:sz w:val="24"/>
          <w:szCs w:val="24"/>
        </w:rPr>
        <w:t>overall passenger experience, thereby strengthening the competitiveness and reputation of the aviation sector.</w:t>
      </w:r>
    </w:p>
    <w:p w14:paraId="6D7A3A19" w14:textId="2073AC28" w:rsidR="000A0009" w:rsidRPr="003E6613" w:rsidRDefault="00B53EFA" w:rsidP="00495E4A">
      <w:pPr>
        <w:spacing w:line="240" w:lineRule="auto"/>
        <w:rPr>
          <w:rFonts w:ascii="Times New Roman" w:hAnsi="Times New Roman" w:cs="Times New Roman"/>
          <w:b/>
          <w:sz w:val="24"/>
          <w:szCs w:val="24"/>
        </w:rPr>
      </w:pPr>
      <w:r w:rsidRPr="00495E4A">
        <w:rPr>
          <w:rFonts w:ascii="Times New Roman" w:hAnsi="Times New Roman" w:cs="Times New Roman"/>
          <w:b/>
          <w:sz w:val="24"/>
          <w:szCs w:val="24"/>
        </w:rPr>
        <w:t>Temporal Patterns in Dela</w:t>
      </w:r>
      <w:r w:rsidRPr="003E6613">
        <w:rPr>
          <w:rFonts w:ascii="Times New Roman" w:hAnsi="Times New Roman" w:cs="Times New Roman"/>
          <w:b/>
          <w:sz w:val="24"/>
          <w:szCs w:val="24"/>
        </w:rPr>
        <w:t>y Times</w:t>
      </w:r>
    </w:p>
    <w:p w14:paraId="42D44A1A" w14:textId="77777777" w:rsidR="004F1E8A" w:rsidRPr="004F1E8A" w:rsidRDefault="004F1E8A" w:rsidP="004F1E8A">
      <w:pPr>
        <w:pStyle w:val="ListParagraph"/>
        <w:numPr>
          <w:ilvl w:val="0"/>
          <w:numId w:val="38"/>
        </w:numPr>
        <w:spacing w:line="240" w:lineRule="auto"/>
        <w:rPr>
          <w:rFonts w:ascii="Times New Roman" w:hAnsi="Times New Roman" w:cs="Times New Roman"/>
          <w:b/>
          <w:sz w:val="24"/>
          <w:szCs w:val="24"/>
        </w:rPr>
      </w:pPr>
      <w:r w:rsidRPr="004F1E8A">
        <w:rPr>
          <w:rFonts w:ascii="Times New Roman" w:hAnsi="Times New Roman" w:cs="Times New Roman"/>
          <w:b/>
          <w:sz w:val="24"/>
          <w:szCs w:val="24"/>
        </w:rPr>
        <w:t xml:space="preserve">Analysis: </w:t>
      </w:r>
      <w:r w:rsidRPr="004F1E8A">
        <w:rPr>
          <w:rFonts w:ascii="Times New Roman" w:hAnsi="Times New Roman" w:cs="Times New Roman"/>
          <w:sz w:val="24"/>
          <w:szCs w:val="24"/>
        </w:rPr>
        <w:t>Analyze historical data to identify temporal patterns in delay times, focusing on peak periods of delays such as evenings and overnight hours.</w:t>
      </w:r>
    </w:p>
    <w:p w14:paraId="652B99A4" w14:textId="77777777" w:rsidR="004F1E8A" w:rsidRPr="004F1E8A" w:rsidRDefault="004F1E8A" w:rsidP="004F1E8A">
      <w:pPr>
        <w:pStyle w:val="ListParagraph"/>
        <w:numPr>
          <w:ilvl w:val="0"/>
          <w:numId w:val="38"/>
        </w:numPr>
        <w:spacing w:line="240" w:lineRule="auto"/>
        <w:rPr>
          <w:rFonts w:ascii="Times New Roman" w:hAnsi="Times New Roman" w:cs="Times New Roman"/>
          <w:b/>
          <w:sz w:val="24"/>
          <w:szCs w:val="24"/>
        </w:rPr>
      </w:pPr>
      <w:r w:rsidRPr="004F1E8A">
        <w:rPr>
          <w:rFonts w:ascii="Times New Roman" w:hAnsi="Times New Roman" w:cs="Times New Roman"/>
          <w:b/>
          <w:sz w:val="24"/>
          <w:szCs w:val="24"/>
        </w:rPr>
        <w:t xml:space="preserve">Action: </w:t>
      </w:r>
      <w:r w:rsidRPr="004F1E8A">
        <w:rPr>
          <w:rFonts w:ascii="Times New Roman" w:hAnsi="Times New Roman" w:cs="Times New Roman"/>
          <w:sz w:val="24"/>
          <w:szCs w:val="24"/>
        </w:rPr>
        <w:t>Implement proactive measures to manage peak periods effectively, such as adjusting scheduling protocols, optimizing staffing levels, and deploying resources strategically.</w:t>
      </w:r>
    </w:p>
    <w:p w14:paraId="54B20C62" w14:textId="77777777" w:rsidR="004F1E8A" w:rsidRPr="004F1E8A" w:rsidRDefault="004F1E8A" w:rsidP="004F1E8A">
      <w:pPr>
        <w:pStyle w:val="ListParagraph"/>
        <w:numPr>
          <w:ilvl w:val="0"/>
          <w:numId w:val="38"/>
        </w:numPr>
        <w:spacing w:line="240" w:lineRule="auto"/>
        <w:rPr>
          <w:rFonts w:ascii="Times New Roman" w:hAnsi="Times New Roman" w:cs="Times New Roman"/>
          <w:b/>
          <w:sz w:val="24"/>
          <w:szCs w:val="24"/>
        </w:rPr>
      </w:pPr>
      <w:r w:rsidRPr="004F1E8A">
        <w:rPr>
          <w:rFonts w:ascii="Times New Roman" w:hAnsi="Times New Roman" w:cs="Times New Roman"/>
          <w:b/>
          <w:sz w:val="24"/>
          <w:szCs w:val="24"/>
        </w:rPr>
        <w:t xml:space="preserve">Why: </w:t>
      </w:r>
      <w:r w:rsidRPr="004F1E8A">
        <w:rPr>
          <w:rFonts w:ascii="Times New Roman" w:hAnsi="Times New Roman" w:cs="Times New Roman"/>
          <w:sz w:val="24"/>
          <w:szCs w:val="24"/>
        </w:rPr>
        <w:t>Tailoring operational strategies to address peak delay periods can minimize disruptions and improve service reliability.</w:t>
      </w:r>
    </w:p>
    <w:p w14:paraId="55D05861" w14:textId="4D91E358" w:rsidR="000A0009" w:rsidRPr="004F1E8A" w:rsidRDefault="004F1E8A" w:rsidP="004F1E8A">
      <w:pPr>
        <w:pStyle w:val="ListParagraph"/>
        <w:numPr>
          <w:ilvl w:val="0"/>
          <w:numId w:val="38"/>
        </w:numPr>
        <w:spacing w:line="240" w:lineRule="auto"/>
        <w:rPr>
          <w:rFonts w:ascii="Times New Roman" w:hAnsi="Times New Roman" w:cs="Times New Roman"/>
          <w:sz w:val="24"/>
          <w:szCs w:val="24"/>
        </w:rPr>
      </w:pPr>
      <w:r w:rsidRPr="004F1E8A">
        <w:rPr>
          <w:rFonts w:ascii="Times New Roman" w:hAnsi="Times New Roman" w:cs="Times New Roman"/>
          <w:b/>
          <w:sz w:val="24"/>
          <w:szCs w:val="24"/>
        </w:rPr>
        <w:t xml:space="preserve">Benefit: </w:t>
      </w:r>
      <w:r w:rsidRPr="004F1E8A">
        <w:rPr>
          <w:rFonts w:ascii="Times New Roman" w:hAnsi="Times New Roman" w:cs="Times New Roman"/>
          <w:sz w:val="24"/>
          <w:szCs w:val="24"/>
        </w:rPr>
        <w:t>By managing temporal patterns of delay times, stakeholders can optimize resource utilization, reduce operational costs, and enhance passenger satisfaction by ensuring more predictable and punctual flight schedules.</w:t>
      </w:r>
    </w:p>
    <w:p w14:paraId="34DB6904" w14:textId="6BCDD7B7" w:rsidR="000A0009" w:rsidRPr="003E6613" w:rsidRDefault="00311314" w:rsidP="00495E4A">
      <w:pPr>
        <w:spacing w:line="240" w:lineRule="auto"/>
        <w:rPr>
          <w:rFonts w:ascii="Times New Roman" w:hAnsi="Times New Roman" w:cs="Times New Roman"/>
          <w:b/>
          <w:sz w:val="24"/>
          <w:szCs w:val="24"/>
        </w:rPr>
      </w:pPr>
      <w:r w:rsidRPr="00495E4A">
        <w:rPr>
          <w:rFonts w:ascii="Times New Roman" w:hAnsi="Times New Roman" w:cs="Times New Roman"/>
          <w:b/>
          <w:sz w:val="24"/>
          <w:szCs w:val="24"/>
        </w:rPr>
        <w:t xml:space="preserve">Monthly </w:t>
      </w:r>
      <w:r w:rsidRPr="003E6613">
        <w:rPr>
          <w:rFonts w:ascii="Times New Roman" w:hAnsi="Times New Roman" w:cs="Times New Roman"/>
          <w:b/>
          <w:sz w:val="24"/>
          <w:szCs w:val="24"/>
        </w:rPr>
        <w:t>Variations</w:t>
      </w:r>
    </w:p>
    <w:p w14:paraId="2423DBA1" w14:textId="77777777" w:rsidR="00CF03F4" w:rsidRPr="00CF03F4" w:rsidRDefault="00CF03F4" w:rsidP="00CF03F4">
      <w:pPr>
        <w:pStyle w:val="ListParagraph"/>
        <w:numPr>
          <w:ilvl w:val="0"/>
          <w:numId w:val="39"/>
        </w:numPr>
        <w:spacing w:line="240" w:lineRule="auto"/>
        <w:rPr>
          <w:rFonts w:ascii="Times New Roman" w:hAnsi="Times New Roman" w:cs="Times New Roman"/>
          <w:b/>
          <w:sz w:val="24"/>
          <w:szCs w:val="24"/>
        </w:rPr>
      </w:pPr>
      <w:r w:rsidRPr="00CF03F4">
        <w:rPr>
          <w:rFonts w:ascii="Times New Roman" w:hAnsi="Times New Roman" w:cs="Times New Roman"/>
          <w:b/>
          <w:sz w:val="24"/>
          <w:szCs w:val="24"/>
        </w:rPr>
        <w:t xml:space="preserve">Analysis: </w:t>
      </w:r>
      <w:r w:rsidRPr="00CF03F4">
        <w:rPr>
          <w:rFonts w:ascii="Times New Roman" w:hAnsi="Times New Roman" w:cs="Times New Roman"/>
          <w:sz w:val="24"/>
          <w:szCs w:val="24"/>
        </w:rPr>
        <w:t>Analyze historical data to identify temporal patterns in delay times, focusing on peak periods of delays such as evenings and overnight hours.</w:t>
      </w:r>
    </w:p>
    <w:p w14:paraId="0EAD734D" w14:textId="77777777" w:rsidR="00CF03F4" w:rsidRPr="00CF03F4" w:rsidRDefault="00CF03F4" w:rsidP="00CF03F4">
      <w:pPr>
        <w:pStyle w:val="ListParagraph"/>
        <w:numPr>
          <w:ilvl w:val="0"/>
          <w:numId w:val="39"/>
        </w:numPr>
        <w:spacing w:line="240" w:lineRule="auto"/>
        <w:rPr>
          <w:rFonts w:ascii="Times New Roman" w:hAnsi="Times New Roman" w:cs="Times New Roman"/>
          <w:b/>
          <w:sz w:val="24"/>
          <w:szCs w:val="24"/>
        </w:rPr>
      </w:pPr>
      <w:r w:rsidRPr="00CF03F4">
        <w:rPr>
          <w:rFonts w:ascii="Times New Roman" w:hAnsi="Times New Roman" w:cs="Times New Roman"/>
          <w:b/>
          <w:sz w:val="24"/>
          <w:szCs w:val="24"/>
        </w:rPr>
        <w:t xml:space="preserve">Action: </w:t>
      </w:r>
      <w:r w:rsidRPr="00CF03F4">
        <w:rPr>
          <w:rFonts w:ascii="Times New Roman" w:hAnsi="Times New Roman" w:cs="Times New Roman"/>
          <w:sz w:val="24"/>
          <w:szCs w:val="24"/>
        </w:rPr>
        <w:t>Implement proactive measures to manage peak periods effectively, such as adjusting scheduling protocols, optimizing staffing levels, and deploying resources strategically.</w:t>
      </w:r>
    </w:p>
    <w:p w14:paraId="2F2D1336" w14:textId="77777777" w:rsidR="00CF03F4" w:rsidRPr="00CF03F4" w:rsidRDefault="00CF03F4" w:rsidP="00CF03F4">
      <w:pPr>
        <w:pStyle w:val="ListParagraph"/>
        <w:numPr>
          <w:ilvl w:val="0"/>
          <w:numId w:val="39"/>
        </w:numPr>
        <w:spacing w:line="240" w:lineRule="auto"/>
        <w:rPr>
          <w:rFonts w:ascii="Times New Roman" w:hAnsi="Times New Roman" w:cs="Times New Roman"/>
          <w:b/>
          <w:sz w:val="24"/>
          <w:szCs w:val="24"/>
        </w:rPr>
      </w:pPr>
      <w:r w:rsidRPr="00CF03F4">
        <w:rPr>
          <w:rFonts w:ascii="Times New Roman" w:hAnsi="Times New Roman" w:cs="Times New Roman"/>
          <w:b/>
          <w:sz w:val="24"/>
          <w:szCs w:val="24"/>
        </w:rPr>
        <w:t xml:space="preserve">Why: </w:t>
      </w:r>
      <w:r w:rsidRPr="00CF03F4">
        <w:rPr>
          <w:rFonts w:ascii="Times New Roman" w:hAnsi="Times New Roman" w:cs="Times New Roman"/>
          <w:sz w:val="24"/>
          <w:szCs w:val="24"/>
        </w:rPr>
        <w:t>Tailoring operational strategies to address peak delay periods can minimize disruptions and improve service reliability.</w:t>
      </w:r>
    </w:p>
    <w:p w14:paraId="3D9E8580" w14:textId="2C5347DA" w:rsidR="00CE0D2F" w:rsidRDefault="00CF03F4" w:rsidP="00CE0D2F">
      <w:pPr>
        <w:pStyle w:val="ListParagraph"/>
        <w:numPr>
          <w:ilvl w:val="0"/>
          <w:numId w:val="39"/>
        </w:numPr>
        <w:spacing w:line="240" w:lineRule="auto"/>
        <w:rPr>
          <w:rFonts w:ascii="Times New Roman" w:hAnsi="Times New Roman" w:cs="Times New Roman"/>
          <w:sz w:val="24"/>
          <w:szCs w:val="24"/>
        </w:rPr>
      </w:pPr>
      <w:r w:rsidRPr="00CF03F4">
        <w:rPr>
          <w:rFonts w:ascii="Times New Roman" w:hAnsi="Times New Roman" w:cs="Times New Roman"/>
          <w:b/>
          <w:sz w:val="24"/>
          <w:szCs w:val="24"/>
        </w:rPr>
        <w:t xml:space="preserve">Benefit: </w:t>
      </w:r>
      <w:r w:rsidRPr="00CF03F4">
        <w:rPr>
          <w:rFonts w:ascii="Times New Roman" w:hAnsi="Times New Roman" w:cs="Times New Roman"/>
          <w:sz w:val="24"/>
          <w:szCs w:val="24"/>
        </w:rPr>
        <w:t>By managing temporal patterns of delay times, stakeholders can optimize resource utilization, reduce operational costs, and enhance passenger satisfaction by ensuring more predictable and punctual flight schedules.</w:t>
      </w:r>
    </w:p>
    <w:p w14:paraId="11F84DF1" w14:textId="77777777" w:rsidR="006466C9" w:rsidRDefault="006466C9">
      <w:pPr>
        <w:rPr>
          <w:rFonts w:ascii="Times New Roman" w:hAnsi="Times New Roman" w:cs="Times New Roman"/>
          <w:sz w:val="24"/>
          <w:szCs w:val="24"/>
        </w:rPr>
      </w:pPr>
      <w:r>
        <w:rPr>
          <w:rFonts w:ascii="Times New Roman" w:hAnsi="Times New Roman" w:cs="Times New Roman"/>
          <w:sz w:val="24"/>
          <w:szCs w:val="24"/>
        </w:rPr>
        <w:br w:type="page"/>
      </w:r>
    </w:p>
    <w:p w14:paraId="0F508A7A" w14:textId="2EF3C859" w:rsidR="0050125D" w:rsidRPr="007B315C" w:rsidRDefault="0050125D" w:rsidP="0050125D">
      <w:pPr>
        <w:pStyle w:val="Heading1"/>
        <w:rPr>
          <w:rFonts w:ascii="Times New Roman" w:hAnsi="Times New Roman" w:cs="Times New Roman"/>
        </w:rPr>
      </w:pPr>
      <w:bookmarkStart w:id="6" w:name="_Toc165660345"/>
      <w:r w:rsidRPr="007B315C">
        <w:rPr>
          <w:rFonts w:ascii="Times New Roman" w:hAnsi="Times New Roman" w:cs="Times New Roman"/>
        </w:rPr>
        <w:lastRenderedPageBreak/>
        <w:t xml:space="preserve">Chapter </w:t>
      </w:r>
      <w:r w:rsidR="004F72D2" w:rsidRPr="007B315C">
        <w:rPr>
          <w:rFonts w:ascii="Times New Roman" w:hAnsi="Times New Roman" w:cs="Times New Roman"/>
        </w:rPr>
        <w:t>2:</w:t>
      </w:r>
      <w:r w:rsidR="00571659" w:rsidRPr="007B315C">
        <w:rPr>
          <w:rFonts w:ascii="Times New Roman" w:hAnsi="Times New Roman" w:cs="Times New Roman"/>
        </w:rPr>
        <w:t xml:space="preserve"> Dataset Description</w:t>
      </w:r>
      <w:bookmarkEnd w:id="6"/>
    </w:p>
    <w:p w14:paraId="5C984853" w14:textId="15959EE1" w:rsidR="0063139F" w:rsidRDefault="0014456C">
      <w:pPr>
        <w:rPr>
          <w:rFonts w:ascii="Times New Roman" w:hAnsi="Times New Roman" w:cs="Times New Roman"/>
          <w:sz w:val="24"/>
          <w:szCs w:val="24"/>
        </w:rPr>
      </w:pPr>
      <w:r w:rsidRPr="00C92B89">
        <w:rPr>
          <w:rFonts w:ascii="Times New Roman" w:hAnsi="Times New Roman" w:cs="Times New Roman"/>
          <w:sz w:val="24"/>
          <w:szCs w:val="24"/>
        </w:rPr>
        <w:t xml:space="preserve">Our dataset consists of </w:t>
      </w:r>
      <w:r w:rsidR="00DD322A" w:rsidRPr="00C92B89">
        <w:rPr>
          <w:rFonts w:ascii="Times New Roman" w:hAnsi="Times New Roman" w:cs="Times New Roman"/>
          <w:sz w:val="24"/>
          <w:szCs w:val="24"/>
        </w:rPr>
        <w:t xml:space="preserve">280K records for analysis. Description of all </w:t>
      </w:r>
      <w:r w:rsidR="00217C7D" w:rsidRPr="00C92B89">
        <w:rPr>
          <w:rFonts w:ascii="Times New Roman" w:hAnsi="Times New Roman" w:cs="Times New Roman"/>
          <w:sz w:val="24"/>
          <w:szCs w:val="24"/>
        </w:rPr>
        <w:t xml:space="preserve">the attributes </w:t>
      </w:r>
      <w:r w:rsidR="00EF60CD" w:rsidRPr="00C92B89">
        <w:rPr>
          <w:rFonts w:ascii="Times New Roman" w:hAnsi="Times New Roman" w:cs="Times New Roman"/>
          <w:sz w:val="24"/>
          <w:szCs w:val="24"/>
        </w:rPr>
        <w:t xml:space="preserve">used for </w:t>
      </w:r>
      <w:r w:rsidR="00C92B89" w:rsidRPr="00C92B89">
        <w:rPr>
          <w:rFonts w:ascii="Times New Roman" w:hAnsi="Times New Roman" w:cs="Times New Roman"/>
          <w:sz w:val="24"/>
          <w:szCs w:val="24"/>
        </w:rPr>
        <w:t>analysis</w:t>
      </w:r>
      <w:r w:rsidR="00EF60CD" w:rsidRPr="00C92B89">
        <w:rPr>
          <w:rFonts w:ascii="Times New Roman" w:hAnsi="Times New Roman" w:cs="Times New Roman"/>
          <w:sz w:val="24"/>
          <w:szCs w:val="24"/>
        </w:rPr>
        <w:t>:</w:t>
      </w:r>
    </w:p>
    <w:p w14:paraId="7DB3CBC6"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FlightID</w:t>
      </w:r>
      <w:proofErr w:type="spellEnd"/>
      <w:r w:rsidRPr="007460D6">
        <w:rPr>
          <w:rFonts w:ascii="Times New Roman" w:eastAsia="Times New Roman" w:hAnsi="Times New Roman" w:cs="Times New Roman"/>
          <w:color w:val="0D0D0D"/>
          <w:sz w:val="24"/>
          <w:szCs w:val="24"/>
        </w:rPr>
        <w:t xml:space="preserve">: Unique flight identifier. </w:t>
      </w:r>
    </w:p>
    <w:p w14:paraId="759D6177"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FlightDate</w:t>
      </w:r>
      <w:proofErr w:type="spellEnd"/>
      <w:r w:rsidRPr="007460D6">
        <w:rPr>
          <w:rFonts w:ascii="Times New Roman" w:eastAsia="Times New Roman" w:hAnsi="Times New Roman" w:cs="Times New Roman"/>
          <w:color w:val="0D0D0D"/>
          <w:sz w:val="24"/>
          <w:szCs w:val="24"/>
        </w:rPr>
        <w:t xml:space="preserve">: Scheduled departure date of the flight. </w:t>
      </w:r>
    </w:p>
    <w:p w14:paraId="31B0F9DC"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r w:rsidRPr="007460D6">
        <w:rPr>
          <w:rFonts w:ascii="Times New Roman" w:eastAsia="Times New Roman" w:hAnsi="Times New Roman" w:cs="Times New Roman"/>
          <w:b/>
          <w:bCs/>
          <w:color w:val="0D0D0D"/>
          <w:sz w:val="24"/>
          <w:szCs w:val="24"/>
        </w:rPr>
        <w:t>Origin</w:t>
      </w:r>
      <w:r w:rsidRPr="007460D6">
        <w:rPr>
          <w:rFonts w:ascii="Times New Roman" w:eastAsia="Times New Roman" w:hAnsi="Times New Roman" w:cs="Times New Roman"/>
          <w:color w:val="0D0D0D"/>
          <w:sz w:val="24"/>
          <w:szCs w:val="24"/>
        </w:rPr>
        <w:t xml:space="preserve">: Departure airport code. </w:t>
      </w:r>
    </w:p>
    <w:p w14:paraId="6D6E287D"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r w:rsidRPr="007460D6">
        <w:rPr>
          <w:rFonts w:ascii="Times New Roman" w:eastAsia="Times New Roman" w:hAnsi="Times New Roman" w:cs="Times New Roman"/>
          <w:b/>
          <w:bCs/>
          <w:color w:val="0D0D0D"/>
          <w:sz w:val="24"/>
          <w:szCs w:val="24"/>
        </w:rPr>
        <w:t>Dest</w:t>
      </w:r>
      <w:r w:rsidRPr="007460D6">
        <w:rPr>
          <w:rFonts w:ascii="Times New Roman" w:eastAsia="Times New Roman" w:hAnsi="Times New Roman" w:cs="Times New Roman"/>
          <w:color w:val="0D0D0D"/>
          <w:sz w:val="24"/>
          <w:szCs w:val="24"/>
        </w:rPr>
        <w:t xml:space="preserve">: Arrival airport code. </w:t>
      </w:r>
    </w:p>
    <w:p w14:paraId="36142CC3"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r w:rsidRPr="007460D6">
        <w:rPr>
          <w:rFonts w:ascii="Times New Roman" w:eastAsia="Times New Roman" w:hAnsi="Times New Roman" w:cs="Times New Roman"/>
          <w:b/>
          <w:bCs/>
          <w:color w:val="0D0D0D"/>
          <w:sz w:val="24"/>
          <w:szCs w:val="24"/>
        </w:rPr>
        <w:t>Cancelled</w:t>
      </w:r>
      <w:r w:rsidRPr="007460D6">
        <w:rPr>
          <w:rFonts w:ascii="Times New Roman" w:eastAsia="Times New Roman" w:hAnsi="Times New Roman" w:cs="Times New Roman"/>
          <w:color w:val="0D0D0D"/>
          <w:sz w:val="24"/>
          <w:szCs w:val="24"/>
        </w:rPr>
        <w:t xml:space="preserve">: Flight cancellation indicator (1 for yes, 0 for no). </w:t>
      </w:r>
    </w:p>
    <w:p w14:paraId="3F05F74D"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r w:rsidRPr="007460D6">
        <w:rPr>
          <w:rFonts w:ascii="Times New Roman" w:eastAsia="Times New Roman" w:hAnsi="Times New Roman" w:cs="Times New Roman"/>
          <w:b/>
          <w:bCs/>
          <w:color w:val="0D0D0D"/>
          <w:sz w:val="24"/>
          <w:szCs w:val="24"/>
        </w:rPr>
        <w:t>Diverted</w:t>
      </w:r>
      <w:r w:rsidRPr="007460D6">
        <w:rPr>
          <w:rFonts w:ascii="Times New Roman" w:eastAsia="Times New Roman" w:hAnsi="Times New Roman" w:cs="Times New Roman"/>
          <w:color w:val="0D0D0D"/>
          <w:sz w:val="24"/>
          <w:szCs w:val="24"/>
        </w:rPr>
        <w:t xml:space="preserve">: Flight diversion indicator (1 for yes, 0 for no). </w:t>
      </w:r>
    </w:p>
    <w:p w14:paraId="62ED233B"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CRSDepTime</w:t>
      </w:r>
      <w:proofErr w:type="spellEnd"/>
      <w:r w:rsidRPr="007460D6">
        <w:rPr>
          <w:rFonts w:ascii="Times New Roman" w:eastAsia="Times New Roman" w:hAnsi="Times New Roman" w:cs="Times New Roman"/>
          <w:color w:val="0D0D0D"/>
          <w:sz w:val="24"/>
          <w:szCs w:val="24"/>
        </w:rPr>
        <w:t xml:space="preserve">: Scheduled departure time of the flight. </w:t>
      </w:r>
    </w:p>
    <w:p w14:paraId="3E6D7B9B"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DepTime</w:t>
      </w:r>
      <w:proofErr w:type="spellEnd"/>
      <w:r w:rsidRPr="007460D6">
        <w:rPr>
          <w:rFonts w:ascii="Times New Roman" w:eastAsia="Times New Roman" w:hAnsi="Times New Roman" w:cs="Times New Roman"/>
          <w:color w:val="0D0D0D"/>
          <w:sz w:val="24"/>
          <w:szCs w:val="24"/>
        </w:rPr>
        <w:t xml:space="preserve">: Actual departure time of flight. </w:t>
      </w:r>
    </w:p>
    <w:p w14:paraId="092BB5BD"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DepDelay</w:t>
      </w:r>
      <w:proofErr w:type="spellEnd"/>
      <w:r w:rsidRPr="007460D6">
        <w:rPr>
          <w:rFonts w:ascii="Times New Roman" w:eastAsia="Times New Roman" w:hAnsi="Times New Roman" w:cs="Times New Roman"/>
          <w:color w:val="0D0D0D"/>
          <w:sz w:val="24"/>
          <w:szCs w:val="24"/>
        </w:rPr>
        <w:t xml:space="preserve">: Departure delay in minutes. </w:t>
      </w:r>
    </w:p>
    <w:p w14:paraId="6CE7D1A0"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ArrTime</w:t>
      </w:r>
      <w:proofErr w:type="spellEnd"/>
      <w:r w:rsidRPr="007460D6">
        <w:rPr>
          <w:rFonts w:ascii="Times New Roman" w:eastAsia="Times New Roman" w:hAnsi="Times New Roman" w:cs="Times New Roman"/>
          <w:b/>
          <w:bCs/>
          <w:color w:val="0D0D0D"/>
          <w:sz w:val="24"/>
          <w:szCs w:val="24"/>
        </w:rPr>
        <w:t>:</w:t>
      </w:r>
      <w:r w:rsidRPr="007460D6">
        <w:rPr>
          <w:rFonts w:ascii="Times New Roman" w:eastAsia="Times New Roman" w:hAnsi="Times New Roman" w:cs="Times New Roman"/>
          <w:color w:val="0D0D0D"/>
          <w:sz w:val="24"/>
          <w:szCs w:val="24"/>
        </w:rPr>
        <w:t xml:space="preserve"> Actual arrival time. </w:t>
      </w:r>
    </w:p>
    <w:p w14:paraId="1461C949"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AirTime</w:t>
      </w:r>
      <w:proofErr w:type="spellEnd"/>
      <w:r w:rsidRPr="007460D6">
        <w:rPr>
          <w:rFonts w:ascii="Times New Roman" w:eastAsia="Times New Roman" w:hAnsi="Times New Roman" w:cs="Times New Roman"/>
          <w:color w:val="0D0D0D"/>
          <w:sz w:val="24"/>
          <w:szCs w:val="24"/>
        </w:rPr>
        <w:t xml:space="preserve">: Flight duration. </w:t>
      </w:r>
    </w:p>
    <w:p w14:paraId="0673A733"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CRSElapsedTime</w:t>
      </w:r>
      <w:proofErr w:type="spellEnd"/>
      <w:r w:rsidRPr="007460D6">
        <w:rPr>
          <w:rFonts w:ascii="Times New Roman" w:eastAsia="Times New Roman" w:hAnsi="Times New Roman" w:cs="Times New Roman"/>
          <w:color w:val="0D0D0D"/>
          <w:sz w:val="24"/>
          <w:szCs w:val="24"/>
        </w:rPr>
        <w:t xml:space="preserve">: Scheduled flight duration. </w:t>
      </w:r>
    </w:p>
    <w:p w14:paraId="1DE2136A"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ActualElapsedTime</w:t>
      </w:r>
      <w:proofErr w:type="spellEnd"/>
      <w:r w:rsidRPr="007460D6">
        <w:rPr>
          <w:rFonts w:ascii="Times New Roman" w:eastAsia="Times New Roman" w:hAnsi="Times New Roman" w:cs="Times New Roman"/>
          <w:color w:val="0D0D0D"/>
          <w:sz w:val="24"/>
          <w:szCs w:val="24"/>
        </w:rPr>
        <w:t xml:space="preserve">: Actual flight duration. </w:t>
      </w:r>
    </w:p>
    <w:p w14:paraId="050F92B7"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r w:rsidRPr="007460D6">
        <w:rPr>
          <w:rFonts w:ascii="Times New Roman" w:eastAsia="Times New Roman" w:hAnsi="Times New Roman" w:cs="Times New Roman"/>
          <w:b/>
          <w:bCs/>
          <w:color w:val="0D0D0D"/>
          <w:sz w:val="24"/>
          <w:szCs w:val="24"/>
        </w:rPr>
        <w:t>Distance</w:t>
      </w:r>
      <w:r w:rsidRPr="007460D6">
        <w:rPr>
          <w:rFonts w:ascii="Times New Roman" w:eastAsia="Times New Roman" w:hAnsi="Times New Roman" w:cs="Times New Roman"/>
          <w:color w:val="0D0D0D"/>
          <w:sz w:val="24"/>
          <w:szCs w:val="24"/>
        </w:rPr>
        <w:t xml:space="preserve">: Total flight distance. </w:t>
      </w:r>
    </w:p>
    <w:p w14:paraId="417C3BB7"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r w:rsidRPr="007460D6">
        <w:rPr>
          <w:rFonts w:ascii="Times New Roman" w:eastAsia="Times New Roman" w:hAnsi="Times New Roman" w:cs="Times New Roman"/>
          <w:b/>
          <w:bCs/>
          <w:color w:val="0D0D0D"/>
          <w:sz w:val="24"/>
          <w:szCs w:val="24"/>
        </w:rPr>
        <w:t>Year</w:t>
      </w:r>
      <w:r w:rsidRPr="007460D6">
        <w:rPr>
          <w:rFonts w:ascii="Times New Roman" w:eastAsia="Times New Roman" w:hAnsi="Times New Roman" w:cs="Times New Roman"/>
          <w:color w:val="0D0D0D"/>
          <w:sz w:val="24"/>
          <w:szCs w:val="24"/>
        </w:rPr>
        <w:t xml:space="preserve">: Year of the flight. </w:t>
      </w:r>
    </w:p>
    <w:p w14:paraId="560BAF06"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Operating_Airline</w:t>
      </w:r>
      <w:proofErr w:type="spellEnd"/>
      <w:r w:rsidRPr="007460D6">
        <w:rPr>
          <w:rFonts w:ascii="Times New Roman" w:eastAsia="Times New Roman" w:hAnsi="Times New Roman" w:cs="Times New Roman"/>
          <w:color w:val="0D0D0D"/>
          <w:sz w:val="24"/>
          <w:szCs w:val="24"/>
        </w:rPr>
        <w:t xml:space="preserve">: Operating airline. </w:t>
      </w:r>
    </w:p>
    <w:p w14:paraId="19466754"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Flight_Number_Operating_Airline</w:t>
      </w:r>
      <w:proofErr w:type="spellEnd"/>
      <w:r w:rsidRPr="007460D6">
        <w:rPr>
          <w:rFonts w:ascii="Times New Roman" w:eastAsia="Times New Roman" w:hAnsi="Times New Roman" w:cs="Times New Roman"/>
          <w:color w:val="0D0D0D"/>
          <w:sz w:val="24"/>
          <w:szCs w:val="24"/>
        </w:rPr>
        <w:t xml:space="preserve">: Operating airline's flight number. </w:t>
      </w:r>
    </w:p>
    <w:p w14:paraId="3CF6B571"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OriginAirportID</w:t>
      </w:r>
      <w:proofErr w:type="spellEnd"/>
      <w:r w:rsidRPr="007460D6">
        <w:rPr>
          <w:rFonts w:ascii="Times New Roman" w:eastAsia="Times New Roman" w:hAnsi="Times New Roman" w:cs="Times New Roman"/>
          <w:color w:val="0D0D0D"/>
          <w:sz w:val="24"/>
          <w:szCs w:val="24"/>
        </w:rPr>
        <w:t xml:space="preserve">: Origin airport identifier. </w:t>
      </w:r>
    </w:p>
    <w:p w14:paraId="5F9B852B"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DestAirportID</w:t>
      </w:r>
      <w:proofErr w:type="spellEnd"/>
      <w:r w:rsidRPr="007460D6">
        <w:rPr>
          <w:rFonts w:ascii="Times New Roman" w:eastAsia="Times New Roman" w:hAnsi="Times New Roman" w:cs="Times New Roman"/>
          <w:color w:val="0D0D0D"/>
          <w:sz w:val="24"/>
          <w:szCs w:val="24"/>
        </w:rPr>
        <w:t xml:space="preserve">: Destination airport identifier. </w:t>
      </w:r>
    </w:p>
    <w:p w14:paraId="6C50A9A5"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TaxiOut</w:t>
      </w:r>
      <w:proofErr w:type="spellEnd"/>
      <w:r w:rsidRPr="007460D6">
        <w:rPr>
          <w:rFonts w:ascii="Times New Roman" w:eastAsia="Times New Roman" w:hAnsi="Times New Roman" w:cs="Times New Roman"/>
          <w:color w:val="0D0D0D"/>
          <w:sz w:val="24"/>
          <w:szCs w:val="24"/>
        </w:rPr>
        <w:t xml:space="preserve">: Time from gate departure to takeoff. </w:t>
      </w:r>
    </w:p>
    <w:p w14:paraId="6D8915C6"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TaxiIn</w:t>
      </w:r>
      <w:proofErr w:type="spellEnd"/>
      <w:r w:rsidRPr="007460D6">
        <w:rPr>
          <w:rFonts w:ascii="Times New Roman" w:eastAsia="Times New Roman" w:hAnsi="Times New Roman" w:cs="Times New Roman"/>
          <w:color w:val="0D0D0D"/>
          <w:sz w:val="24"/>
          <w:szCs w:val="24"/>
        </w:rPr>
        <w:t xml:space="preserve">: Time from landing to gate arrival. </w:t>
      </w:r>
    </w:p>
    <w:p w14:paraId="3F15506E"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CRSArrTime</w:t>
      </w:r>
      <w:proofErr w:type="spellEnd"/>
      <w:r w:rsidRPr="007460D6">
        <w:rPr>
          <w:rFonts w:ascii="Times New Roman" w:eastAsia="Times New Roman" w:hAnsi="Times New Roman" w:cs="Times New Roman"/>
          <w:color w:val="0D0D0D"/>
          <w:sz w:val="24"/>
          <w:szCs w:val="24"/>
        </w:rPr>
        <w:t xml:space="preserve">: Scheduled arrival time. </w:t>
      </w:r>
    </w:p>
    <w:p w14:paraId="2FBB5D69" w14:textId="77777777" w:rsidR="00413E58" w:rsidRPr="007460D6" w:rsidRDefault="00413E58" w:rsidP="00413E58">
      <w:pPr>
        <w:pStyle w:val="ListParagraph"/>
        <w:numPr>
          <w:ilvl w:val="0"/>
          <w:numId w:val="45"/>
        </w:numPr>
        <w:shd w:val="clear" w:color="auto" w:fill="FFFFFF"/>
        <w:spacing w:after="0" w:line="240" w:lineRule="auto"/>
        <w:rPr>
          <w:rFonts w:ascii="Times New Roman" w:eastAsia="Times New Roman" w:hAnsi="Times New Roman" w:cs="Times New Roman"/>
          <w:color w:val="0D0D0D"/>
          <w:sz w:val="24"/>
          <w:szCs w:val="24"/>
        </w:rPr>
      </w:pPr>
      <w:proofErr w:type="spellStart"/>
      <w:r w:rsidRPr="007460D6">
        <w:rPr>
          <w:rFonts w:ascii="Times New Roman" w:eastAsia="Times New Roman" w:hAnsi="Times New Roman" w:cs="Times New Roman"/>
          <w:b/>
          <w:bCs/>
          <w:color w:val="0D0D0D"/>
          <w:sz w:val="24"/>
          <w:szCs w:val="24"/>
        </w:rPr>
        <w:t>ArrDelay</w:t>
      </w:r>
      <w:proofErr w:type="spellEnd"/>
      <w:r w:rsidRPr="007460D6">
        <w:rPr>
          <w:rFonts w:ascii="Times New Roman" w:eastAsia="Times New Roman" w:hAnsi="Times New Roman" w:cs="Times New Roman"/>
          <w:color w:val="0D0D0D"/>
          <w:sz w:val="24"/>
          <w:szCs w:val="24"/>
        </w:rPr>
        <w:t xml:space="preserve">: Arrival delay in minutes. </w:t>
      </w:r>
    </w:p>
    <w:p w14:paraId="63A1A327" w14:textId="77777777" w:rsidR="006466C9" w:rsidRDefault="006466C9">
      <w:pPr>
        <w:rPr>
          <w:rFonts w:ascii="Times New Roman" w:hAnsi="Times New Roman" w:cs="Times New Roman"/>
          <w:sz w:val="24"/>
          <w:szCs w:val="24"/>
        </w:rPr>
      </w:pPr>
      <w:r>
        <w:rPr>
          <w:rFonts w:ascii="Times New Roman" w:hAnsi="Times New Roman" w:cs="Times New Roman"/>
          <w:sz w:val="24"/>
          <w:szCs w:val="24"/>
        </w:rPr>
        <w:br w:type="page"/>
      </w:r>
    </w:p>
    <w:p w14:paraId="2AF488AD" w14:textId="393A143E" w:rsidR="00BB06A4" w:rsidRPr="00D94621" w:rsidRDefault="00F17849" w:rsidP="00F45DC8">
      <w:pPr>
        <w:pStyle w:val="Heading2"/>
        <w:rPr>
          <w:rFonts w:ascii="Times New Roman" w:hAnsi="Times New Roman" w:cs="Times New Roman"/>
        </w:rPr>
      </w:pPr>
      <w:bookmarkStart w:id="7" w:name="_Toc165660346"/>
      <w:r>
        <w:rPr>
          <w:rFonts w:ascii="Times New Roman" w:hAnsi="Times New Roman" w:cs="Times New Roman"/>
        </w:rPr>
        <w:lastRenderedPageBreak/>
        <w:t xml:space="preserve">2.1 </w:t>
      </w:r>
      <w:r w:rsidR="00BB06A4" w:rsidRPr="00D94621">
        <w:rPr>
          <w:rFonts w:ascii="Times New Roman" w:hAnsi="Times New Roman" w:cs="Times New Roman"/>
        </w:rPr>
        <w:t>Dimension Tables</w:t>
      </w:r>
      <w:bookmarkEnd w:id="7"/>
    </w:p>
    <w:p w14:paraId="022C13DE" w14:textId="77777777" w:rsidR="00BB06A4" w:rsidRPr="00F359F2" w:rsidRDefault="00BB06A4" w:rsidP="00F359F2">
      <w:pPr>
        <w:spacing w:line="240" w:lineRule="auto"/>
        <w:rPr>
          <w:rFonts w:ascii="Times New Roman" w:hAnsi="Times New Roman" w:cs="Times New Roman"/>
          <w:b/>
          <w:sz w:val="24"/>
          <w:szCs w:val="24"/>
        </w:rPr>
      </w:pPr>
      <w:r w:rsidRPr="00F359F2">
        <w:rPr>
          <w:rFonts w:ascii="Times New Roman" w:hAnsi="Times New Roman" w:cs="Times New Roman"/>
          <w:b/>
          <w:sz w:val="24"/>
          <w:szCs w:val="24"/>
        </w:rPr>
        <w:t>1. Airline Dimension</w:t>
      </w:r>
    </w:p>
    <w:tbl>
      <w:tblPr>
        <w:tblStyle w:val="TableGrid"/>
        <w:tblW w:w="8621" w:type="dxa"/>
        <w:tblLook w:val="04A0" w:firstRow="1" w:lastRow="0" w:firstColumn="1" w:lastColumn="0" w:noHBand="0" w:noVBand="1"/>
      </w:tblPr>
      <w:tblGrid>
        <w:gridCol w:w="2774"/>
        <w:gridCol w:w="5847"/>
      </w:tblGrid>
      <w:tr w:rsidR="00BB06A4" w:rsidRPr="006F0848" w14:paraId="03DB9374" w14:textId="77777777" w:rsidTr="00BB06A4">
        <w:trPr>
          <w:trHeight w:val="407"/>
        </w:trPr>
        <w:tc>
          <w:tcPr>
            <w:tcW w:w="0" w:type="auto"/>
            <w:hideMark/>
          </w:tcPr>
          <w:p w14:paraId="7002D5E8" w14:textId="77777777" w:rsidR="00BB06A4" w:rsidRPr="00A84293" w:rsidRDefault="00BB06A4" w:rsidP="00BB06A4">
            <w:pPr>
              <w:rPr>
                <w:rFonts w:ascii="Times New Roman" w:hAnsi="Times New Roman" w:cs="Times New Roman"/>
                <w:b/>
                <w:sz w:val="24"/>
                <w:szCs w:val="24"/>
              </w:rPr>
            </w:pPr>
            <w:r w:rsidRPr="00A84293">
              <w:rPr>
                <w:rFonts w:ascii="Times New Roman" w:hAnsi="Times New Roman" w:cs="Times New Roman"/>
                <w:b/>
                <w:sz w:val="24"/>
                <w:szCs w:val="24"/>
              </w:rPr>
              <w:t>Attribute</w:t>
            </w:r>
          </w:p>
        </w:tc>
        <w:tc>
          <w:tcPr>
            <w:tcW w:w="0" w:type="auto"/>
            <w:hideMark/>
          </w:tcPr>
          <w:p w14:paraId="37D51035" w14:textId="77777777" w:rsidR="00BB06A4" w:rsidRPr="00A84293" w:rsidRDefault="00BB06A4" w:rsidP="00BB06A4">
            <w:pPr>
              <w:rPr>
                <w:rFonts w:ascii="Times New Roman" w:hAnsi="Times New Roman" w:cs="Times New Roman"/>
                <w:b/>
                <w:sz w:val="24"/>
                <w:szCs w:val="24"/>
              </w:rPr>
            </w:pPr>
            <w:r w:rsidRPr="00A84293">
              <w:rPr>
                <w:rFonts w:ascii="Times New Roman" w:hAnsi="Times New Roman" w:cs="Times New Roman"/>
                <w:b/>
                <w:sz w:val="24"/>
                <w:szCs w:val="24"/>
              </w:rPr>
              <w:t>Description</w:t>
            </w:r>
          </w:p>
        </w:tc>
      </w:tr>
      <w:tr w:rsidR="00BB06A4" w:rsidRPr="006F0848" w14:paraId="1F020E64" w14:textId="77777777" w:rsidTr="00BB06A4">
        <w:trPr>
          <w:trHeight w:val="407"/>
        </w:trPr>
        <w:tc>
          <w:tcPr>
            <w:tcW w:w="0" w:type="auto"/>
            <w:hideMark/>
          </w:tcPr>
          <w:p w14:paraId="19B48696" w14:textId="77777777" w:rsidR="00BB06A4" w:rsidRPr="006F0848" w:rsidRDefault="00BB06A4" w:rsidP="00BB06A4">
            <w:pPr>
              <w:rPr>
                <w:rFonts w:ascii="Times New Roman" w:hAnsi="Times New Roman" w:cs="Times New Roman"/>
                <w:sz w:val="24"/>
                <w:szCs w:val="24"/>
              </w:rPr>
            </w:pPr>
            <w:r w:rsidRPr="006F0848">
              <w:rPr>
                <w:rFonts w:ascii="Times New Roman" w:hAnsi="Times New Roman" w:cs="Times New Roman"/>
                <w:sz w:val="24"/>
                <w:szCs w:val="24"/>
              </w:rPr>
              <w:t>Airline ID</w:t>
            </w:r>
          </w:p>
        </w:tc>
        <w:tc>
          <w:tcPr>
            <w:tcW w:w="0" w:type="auto"/>
            <w:hideMark/>
          </w:tcPr>
          <w:p w14:paraId="3D9BD9DF" w14:textId="77777777" w:rsidR="00BB06A4" w:rsidRPr="006F0848" w:rsidRDefault="00BB06A4" w:rsidP="00BB06A4">
            <w:pPr>
              <w:rPr>
                <w:rFonts w:ascii="Times New Roman" w:hAnsi="Times New Roman" w:cs="Times New Roman"/>
                <w:sz w:val="24"/>
                <w:szCs w:val="24"/>
              </w:rPr>
            </w:pPr>
            <w:r w:rsidRPr="006F0848">
              <w:rPr>
                <w:rFonts w:ascii="Times New Roman" w:hAnsi="Times New Roman" w:cs="Times New Roman"/>
                <w:sz w:val="24"/>
                <w:szCs w:val="24"/>
              </w:rPr>
              <w:t>Unique identifier for an airline.</w:t>
            </w:r>
          </w:p>
        </w:tc>
      </w:tr>
      <w:tr w:rsidR="00BB06A4" w:rsidRPr="006F0848" w14:paraId="237C1DD6" w14:textId="77777777" w:rsidTr="00BB06A4">
        <w:trPr>
          <w:trHeight w:val="407"/>
        </w:trPr>
        <w:tc>
          <w:tcPr>
            <w:tcW w:w="0" w:type="auto"/>
            <w:hideMark/>
          </w:tcPr>
          <w:p w14:paraId="2CEEC5A8" w14:textId="77777777" w:rsidR="00BB06A4" w:rsidRPr="006F0848" w:rsidRDefault="00BB06A4" w:rsidP="00BB06A4">
            <w:pPr>
              <w:rPr>
                <w:rFonts w:ascii="Times New Roman" w:hAnsi="Times New Roman" w:cs="Times New Roman"/>
                <w:sz w:val="24"/>
                <w:szCs w:val="24"/>
              </w:rPr>
            </w:pPr>
            <w:r w:rsidRPr="006F0848">
              <w:rPr>
                <w:rFonts w:ascii="Times New Roman" w:hAnsi="Times New Roman" w:cs="Times New Roman"/>
                <w:sz w:val="24"/>
                <w:szCs w:val="24"/>
              </w:rPr>
              <w:t>Airline Name</w:t>
            </w:r>
          </w:p>
        </w:tc>
        <w:tc>
          <w:tcPr>
            <w:tcW w:w="0" w:type="auto"/>
            <w:hideMark/>
          </w:tcPr>
          <w:p w14:paraId="5F2181C4" w14:textId="77777777" w:rsidR="00BB06A4" w:rsidRPr="006F0848" w:rsidRDefault="00BB06A4" w:rsidP="00BB06A4">
            <w:pPr>
              <w:rPr>
                <w:rFonts w:ascii="Times New Roman" w:hAnsi="Times New Roman" w:cs="Times New Roman"/>
                <w:sz w:val="24"/>
                <w:szCs w:val="24"/>
              </w:rPr>
            </w:pPr>
            <w:r w:rsidRPr="006F0848">
              <w:rPr>
                <w:rFonts w:ascii="Times New Roman" w:hAnsi="Times New Roman" w:cs="Times New Roman"/>
                <w:sz w:val="24"/>
                <w:szCs w:val="24"/>
              </w:rPr>
              <w:t>Name of the airline.</w:t>
            </w:r>
          </w:p>
        </w:tc>
      </w:tr>
    </w:tbl>
    <w:p w14:paraId="7E634981" w14:textId="77777777" w:rsidR="00030480" w:rsidRDefault="00030480" w:rsidP="00030480">
      <w:pPr>
        <w:rPr>
          <w:rFonts w:ascii="Times New Roman" w:hAnsi="Times New Roman" w:cs="Times New Roman"/>
          <w:sz w:val="24"/>
          <w:szCs w:val="24"/>
        </w:rPr>
      </w:pPr>
    </w:p>
    <w:p w14:paraId="255EBAE0" w14:textId="77777777" w:rsidR="001B6E89" w:rsidRPr="00F359F2" w:rsidRDefault="001B6E89" w:rsidP="00F359F2">
      <w:pPr>
        <w:spacing w:line="240" w:lineRule="auto"/>
        <w:rPr>
          <w:rFonts w:ascii="Times New Roman" w:hAnsi="Times New Roman" w:cs="Times New Roman"/>
          <w:b/>
          <w:sz w:val="24"/>
          <w:szCs w:val="24"/>
        </w:rPr>
      </w:pPr>
      <w:r w:rsidRPr="00F359F2">
        <w:rPr>
          <w:rFonts w:ascii="Times New Roman" w:hAnsi="Times New Roman" w:cs="Times New Roman"/>
          <w:b/>
          <w:sz w:val="24"/>
          <w:szCs w:val="24"/>
        </w:rPr>
        <w:t>2. Airport Dimension</w:t>
      </w:r>
    </w:p>
    <w:tbl>
      <w:tblPr>
        <w:tblStyle w:val="TableGrid"/>
        <w:tblW w:w="8641" w:type="dxa"/>
        <w:tblLook w:val="04A0" w:firstRow="1" w:lastRow="0" w:firstColumn="1" w:lastColumn="0" w:noHBand="0" w:noVBand="1"/>
      </w:tblPr>
      <w:tblGrid>
        <w:gridCol w:w="2617"/>
        <w:gridCol w:w="6024"/>
      </w:tblGrid>
      <w:tr w:rsidR="001B6E89" w:rsidRPr="006F0848" w14:paraId="0DC0152B" w14:textId="77777777" w:rsidTr="001B6E89">
        <w:trPr>
          <w:trHeight w:val="425"/>
        </w:trPr>
        <w:tc>
          <w:tcPr>
            <w:tcW w:w="0" w:type="auto"/>
            <w:hideMark/>
          </w:tcPr>
          <w:p w14:paraId="3E33F858" w14:textId="77777777" w:rsidR="001B6E89" w:rsidRPr="00A84293" w:rsidRDefault="001B6E89" w:rsidP="001B6E89">
            <w:pPr>
              <w:rPr>
                <w:rFonts w:ascii="Times New Roman" w:hAnsi="Times New Roman" w:cs="Times New Roman"/>
                <w:b/>
                <w:sz w:val="24"/>
                <w:szCs w:val="24"/>
              </w:rPr>
            </w:pPr>
            <w:r w:rsidRPr="00A84293">
              <w:rPr>
                <w:rFonts w:ascii="Times New Roman" w:hAnsi="Times New Roman" w:cs="Times New Roman"/>
                <w:b/>
                <w:sz w:val="24"/>
                <w:szCs w:val="24"/>
              </w:rPr>
              <w:t>Attribute</w:t>
            </w:r>
          </w:p>
        </w:tc>
        <w:tc>
          <w:tcPr>
            <w:tcW w:w="0" w:type="auto"/>
            <w:hideMark/>
          </w:tcPr>
          <w:p w14:paraId="6ACB210E" w14:textId="77777777" w:rsidR="001B6E89" w:rsidRPr="00A84293" w:rsidRDefault="001B6E89" w:rsidP="001B6E89">
            <w:pPr>
              <w:rPr>
                <w:rFonts w:ascii="Times New Roman" w:hAnsi="Times New Roman" w:cs="Times New Roman"/>
                <w:b/>
                <w:sz w:val="24"/>
                <w:szCs w:val="24"/>
              </w:rPr>
            </w:pPr>
            <w:r w:rsidRPr="00A84293">
              <w:rPr>
                <w:rFonts w:ascii="Times New Roman" w:hAnsi="Times New Roman" w:cs="Times New Roman"/>
                <w:b/>
                <w:sz w:val="24"/>
                <w:szCs w:val="24"/>
              </w:rPr>
              <w:t>Description</w:t>
            </w:r>
          </w:p>
        </w:tc>
      </w:tr>
      <w:tr w:rsidR="001B6E89" w:rsidRPr="006F0848" w14:paraId="51DCC801" w14:textId="77777777" w:rsidTr="001B6E89">
        <w:trPr>
          <w:trHeight w:val="425"/>
        </w:trPr>
        <w:tc>
          <w:tcPr>
            <w:tcW w:w="0" w:type="auto"/>
            <w:hideMark/>
          </w:tcPr>
          <w:p w14:paraId="1CF8C87F" w14:textId="77777777" w:rsidR="001B6E89" w:rsidRPr="006F0848" w:rsidRDefault="001B6E89" w:rsidP="001B6E89">
            <w:pPr>
              <w:rPr>
                <w:rFonts w:ascii="Times New Roman" w:hAnsi="Times New Roman" w:cs="Times New Roman"/>
                <w:sz w:val="24"/>
                <w:szCs w:val="24"/>
              </w:rPr>
            </w:pPr>
            <w:r w:rsidRPr="006F0848">
              <w:rPr>
                <w:rFonts w:ascii="Times New Roman" w:hAnsi="Times New Roman" w:cs="Times New Roman"/>
                <w:sz w:val="24"/>
                <w:szCs w:val="24"/>
              </w:rPr>
              <w:t>Airport ID</w:t>
            </w:r>
          </w:p>
        </w:tc>
        <w:tc>
          <w:tcPr>
            <w:tcW w:w="0" w:type="auto"/>
            <w:hideMark/>
          </w:tcPr>
          <w:p w14:paraId="0F307A9E" w14:textId="77777777" w:rsidR="001B6E89" w:rsidRPr="006F0848" w:rsidRDefault="001B6E89" w:rsidP="001B6E89">
            <w:pPr>
              <w:rPr>
                <w:rFonts w:ascii="Times New Roman" w:hAnsi="Times New Roman" w:cs="Times New Roman"/>
                <w:sz w:val="24"/>
                <w:szCs w:val="24"/>
              </w:rPr>
            </w:pPr>
            <w:r w:rsidRPr="006F0848">
              <w:rPr>
                <w:rFonts w:ascii="Times New Roman" w:hAnsi="Times New Roman" w:cs="Times New Roman"/>
                <w:sz w:val="24"/>
                <w:szCs w:val="24"/>
              </w:rPr>
              <w:t>Unique identifier for an airport.</w:t>
            </w:r>
          </w:p>
        </w:tc>
      </w:tr>
      <w:tr w:rsidR="001B6E89" w:rsidRPr="006F0848" w14:paraId="6BEC1327" w14:textId="77777777" w:rsidTr="001B6E89">
        <w:trPr>
          <w:trHeight w:val="425"/>
        </w:trPr>
        <w:tc>
          <w:tcPr>
            <w:tcW w:w="0" w:type="auto"/>
            <w:hideMark/>
          </w:tcPr>
          <w:p w14:paraId="1DF1A894" w14:textId="77777777" w:rsidR="001B6E89" w:rsidRPr="006F0848" w:rsidRDefault="001B6E89" w:rsidP="001B6E89">
            <w:pPr>
              <w:rPr>
                <w:rFonts w:ascii="Times New Roman" w:hAnsi="Times New Roman" w:cs="Times New Roman"/>
                <w:sz w:val="24"/>
                <w:szCs w:val="24"/>
              </w:rPr>
            </w:pPr>
            <w:r w:rsidRPr="006F0848">
              <w:rPr>
                <w:rFonts w:ascii="Times New Roman" w:hAnsi="Times New Roman" w:cs="Times New Roman"/>
                <w:sz w:val="24"/>
                <w:szCs w:val="24"/>
              </w:rPr>
              <w:t>Airport City</w:t>
            </w:r>
          </w:p>
        </w:tc>
        <w:tc>
          <w:tcPr>
            <w:tcW w:w="0" w:type="auto"/>
            <w:hideMark/>
          </w:tcPr>
          <w:p w14:paraId="5ADD03EA" w14:textId="77777777" w:rsidR="001B6E89" w:rsidRPr="006F0848" w:rsidRDefault="001B6E89" w:rsidP="001B6E89">
            <w:pPr>
              <w:rPr>
                <w:rFonts w:ascii="Times New Roman" w:hAnsi="Times New Roman" w:cs="Times New Roman"/>
                <w:sz w:val="24"/>
                <w:szCs w:val="24"/>
              </w:rPr>
            </w:pPr>
            <w:r w:rsidRPr="006F0848">
              <w:rPr>
                <w:rFonts w:ascii="Times New Roman" w:hAnsi="Times New Roman" w:cs="Times New Roman"/>
                <w:sz w:val="24"/>
                <w:szCs w:val="24"/>
              </w:rPr>
              <w:t>City where the airport is located.</w:t>
            </w:r>
          </w:p>
        </w:tc>
      </w:tr>
      <w:tr w:rsidR="001B6E89" w:rsidRPr="006F0848" w14:paraId="7EF50B8B" w14:textId="77777777" w:rsidTr="001B6E89">
        <w:trPr>
          <w:trHeight w:val="425"/>
        </w:trPr>
        <w:tc>
          <w:tcPr>
            <w:tcW w:w="0" w:type="auto"/>
            <w:hideMark/>
          </w:tcPr>
          <w:p w14:paraId="5AA7B5A1" w14:textId="77777777" w:rsidR="001B6E89" w:rsidRPr="006F0848" w:rsidRDefault="001B6E89" w:rsidP="001B6E89">
            <w:pPr>
              <w:rPr>
                <w:rFonts w:ascii="Times New Roman" w:hAnsi="Times New Roman" w:cs="Times New Roman"/>
                <w:sz w:val="24"/>
                <w:szCs w:val="24"/>
              </w:rPr>
            </w:pPr>
            <w:r w:rsidRPr="006F0848">
              <w:rPr>
                <w:rFonts w:ascii="Times New Roman" w:hAnsi="Times New Roman" w:cs="Times New Roman"/>
                <w:sz w:val="24"/>
                <w:szCs w:val="24"/>
              </w:rPr>
              <w:t>Airport Code</w:t>
            </w:r>
          </w:p>
        </w:tc>
        <w:tc>
          <w:tcPr>
            <w:tcW w:w="0" w:type="auto"/>
            <w:hideMark/>
          </w:tcPr>
          <w:p w14:paraId="6EEFC211" w14:textId="77777777" w:rsidR="001B6E89" w:rsidRPr="006F0848" w:rsidRDefault="001B6E89" w:rsidP="001B6E89">
            <w:pPr>
              <w:rPr>
                <w:rFonts w:ascii="Times New Roman" w:hAnsi="Times New Roman" w:cs="Times New Roman"/>
                <w:sz w:val="24"/>
                <w:szCs w:val="24"/>
              </w:rPr>
            </w:pPr>
            <w:r w:rsidRPr="006F0848">
              <w:rPr>
                <w:rFonts w:ascii="Times New Roman" w:hAnsi="Times New Roman" w:cs="Times New Roman"/>
                <w:sz w:val="24"/>
                <w:szCs w:val="24"/>
              </w:rPr>
              <w:t>IATA airport code.</w:t>
            </w:r>
          </w:p>
        </w:tc>
      </w:tr>
      <w:tr w:rsidR="001B6E89" w:rsidRPr="006F0848" w14:paraId="6F79A15B" w14:textId="77777777" w:rsidTr="001B6E89">
        <w:trPr>
          <w:trHeight w:val="425"/>
        </w:trPr>
        <w:tc>
          <w:tcPr>
            <w:tcW w:w="0" w:type="auto"/>
            <w:hideMark/>
          </w:tcPr>
          <w:p w14:paraId="19C8DFFD" w14:textId="77777777" w:rsidR="001B6E89" w:rsidRPr="006F0848" w:rsidRDefault="001B6E89" w:rsidP="001B6E89">
            <w:pPr>
              <w:rPr>
                <w:rFonts w:ascii="Times New Roman" w:hAnsi="Times New Roman" w:cs="Times New Roman"/>
                <w:sz w:val="24"/>
                <w:szCs w:val="24"/>
              </w:rPr>
            </w:pPr>
            <w:r w:rsidRPr="006F0848">
              <w:rPr>
                <w:rFonts w:ascii="Times New Roman" w:hAnsi="Times New Roman" w:cs="Times New Roman"/>
                <w:sz w:val="24"/>
                <w:szCs w:val="24"/>
              </w:rPr>
              <w:t>State</w:t>
            </w:r>
          </w:p>
        </w:tc>
        <w:tc>
          <w:tcPr>
            <w:tcW w:w="0" w:type="auto"/>
            <w:hideMark/>
          </w:tcPr>
          <w:p w14:paraId="4A45B690" w14:textId="77777777" w:rsidR="001B6E89" w:rsidRPr="006F0848" w:rsidRDefault="001B6E89" w:rsidP="001B6E89">
            <w:pPr>
              <w:rPr>
                <w:rFonts w:ascii="Times New Roman" w:hAnsi="Times New Roman" w:cs="Times New Roman"/>
                <w:sz w:val="24"/>
                <w:szCs w:val="24"/>
              </w:rPr>
            </w:pPr>
            <w:r w:rsidRPr="006F0848">
              <w:rPr>
                <w:rFonts w:ascii="Times New Roman" w:hAnsi="Times New Roman" w:cs="Times New Roman"/>
                <w:sz w:val="24"/>
                <w:szCs w:val="24"/>
              </w:rPr>
              <w:t>State where the airport is located.</w:t>
            </w:r>
          </w:p>
        </w:tc>
      </w:tr>
    </w:tbl>
    <w:p w14:paraId="03256027" w14:textId="77777777" w:rsidR="00030480" w:rsidRPr="006F0848" w:rsidRDefault="00030480" w:rsidP="00030480">
      <w:pPr>
        <w:rPr>
          <w:rFonts w:ascii="Times New Roman" w:hAnsi="Times New Roman" w:cs="Times New Roman"/>
          <w:sz w:val="24"/>
          <w:szCs w:val="24"/>
        </w:rPr>
      </w:pPr>
    </w:p>
    <w:p w14:paraId="773207DB" w14:textId="77777777" w:rsidR="008D0AB2" w:rsidRPr="00F359F2" w:rsidRDefault="008D0AB2" w:rsidP="00F359F2">
      <w:pPr>
        <w:spacing w:line="240" w:lineRule="auto"/>
        <w:rPr>
          <w:rFonts w:ascii="Times New Roman" w:hAnsi="Times New Roman" w:cs="Times New Roman"/>
          <w:b/>
          <w:sz w:val="24"/>
          <w:szCs w:val="24"/>
        </w:rPr>
      </w:pPr>
      <w:r w:rsidRPr="00F359F2">
        <w:rPr>
          <w:rFonts w:ascii="Times New Roman" w:hAnsi="Times New Roman" w:cs="Times New Roman"/>
          <w:b/>
          <w:sz w:val="24"/>
          <w:szCs w:val="24"/>
        </w:rPr>
        <w:t>3. Time Dimension</w:t>
      </w:r>
    </w:p>
    <w:tbl>
      <w:tblPr>
        <w:tblStyle w:val="TableGrid"/>
        <w:tblW w:w="8691" w:type="dxa"/>
        <w:tblLook w:val="04A0" w:firstRow="1" w:lastRow="0" w:firstColumn="1" w:lastColumn="0" w:noHBand="0" w:noVBand="1"/>
      </w:tblPr>
      <w:tblGrid>
        <w:gridCol w:w="1835"/>
        <w:gridCol w:w="6856"/>
      </w:tblGrid>
      <w:tr w:rsidR="008D0AB2" w:rsidRPr="006F0848" w14:paraId="4DBD92F3" w14:textId="77777777" w:rsidTr="008D0AB2">
        <w:trPr>
          <w:trHeight w:val="446"/>
        </w:trPr>
        <w:tc>
          <w:tcPr>
            <w:tcW w:w="0" w:type="auto"/>
            <w:hideMark/>
          </w:tcPr>
          <w:p w14:paraId="55644EE6" w14:textId="77777777" w:rsidR="008D0AB2" w:rsidRPr="00A84293" w:rsidRDefault="008D0AB2" w:rsidP="008D0AB2">
            <w:pPr>
              <w:rPr>
                <w:rFonts w:ascii="Times New Roman" w:hAnsi="Times New Roman" w:cs="Times New Roman"/>
                <w:b/>
                <w:sz w:val="24"/>
                <w:szCs w:val="24"/>
              </w:rPr>
            </w:pPr>
            <w:r w:rsidRPr="00A84293">
              <w:rPr>
                <w:rFonts w:ascii="Times New Roman" w:hAnsi="Times New Roman" w:cs="Times New Roman"/>
                <w:b/>
                <w:sz w:val="24"/>
                <w:szCs w:val="24"/>
              </w:rPr>
              <w:t>Attribute</w:t>
            </w:r>
          </w:p>
        </w:tc>
        <w:tc>
          <w:tcPr>
            <w:tcW w:w="0" w:type="auto"/>
            <w:hideMark/>
          </w:tcPr>
          <w:p w14:paraId="0433AE97" w14:textId="77777777" w:rsidR="008D0AB2" w:rsidRPr="00A84293" w:rsidRDefault="008D0AB2" w:rsidP="008D0AB2">
            <w:pPr>
              <w:rPr>
                <w:rFonts w:ascii="Times New Roman" w:hAnsi="Times New Roman" w:cs="Times New Roman"/>
                <w:b/>
                <w:sz w:val="24"/>
                <w:szCs w:val="24"/>
              </w:rPr>
            </w:pPr>
            <w:r w:rsidRPr="00A84293">
              <w:rPr>
                <w:rFonts w:ascii="Times New Roman" w:hAnsi="Times New Roman" w:cs="Times New Roman"/>
                <w:b/>
                <w:sz w:val="24"/>
                <w:szCs w:val="24"/>
              </w:rPr>
              <w:t>Description</w:t>
            </w:r>
          </w:p>
        </w:tc>
      </w:tr>
      <w:tr w:rsidR="008D0AB2" w:rsidRPr="006F0848" w14:paraId="6A4A5E94" w14:textId="77777777" w:rsidTr="008D0AB2">
        <w:trPr>
          <w:trHeight w:val="446"/>
        </w:trPr>
        <w:tc>
          <w:tcPr>
            <w:tcW w:w="0" w:type="auto"/>
            <w:hideMark/>
          </w:tcPr>
          <w:p w14:paraId="7CBB41AD" w14:textId="77777777" w:rsidR="008D0AB2" w:rsidRPr="006F0848" w:rsidRDefault="008D0AB2" w:rsidP="008D0AB2">
            <w:pPr>
              <w:rPr>
                <w:rFonts w:ascii="Times New Roman" w:hAnsi="Times New Roman" w:cs="Times New Roman"/>
                <w:sz w:val="24"/>
                <w:szCs w:val="24"/>
              </w:rPr>
            </w:pPr>
            <w:r w:rsidRPr="006F0848">
              <w:rPr>
                <w:rFonts w:ascii="Times New Roman" w:hAnsi="Times New Roman" w:cs="Times New Roman"/>
                <w:sz w:val="24"/>
                <w:szCs w:val="24"/>
              </w:rPr>
              <w:t>Time ID</w:t>
            </w:r>
          </w:p>
        </w:tc>
        <w:tc>
          <w:tcPr>
            <w:tcW w:w="0" w:type="auto"/>
            <w:hideMark/>
          </w:tcPr>
          <w:p w14:paraId="36D37C0A" w14:textId="77777777" w:rsidR="008D0AB2" w:rsidRPr="006F0848" w:rsidRDefault="008D0AB2" w:rsidP="008D0AB2">
            <w:pPr>
              <w:rPr>
                <w:rFonts w:ascii="Times New Roman" w:hAnsi="Times New Roman" w:cs="Times New Roman"/>
                <w:sz w:val="24"/>
                <w:szCs w:val="24"/>
              </w:rPr>
            </w:pPr>
            <w:r w:rsidRPr="006F0848">
              <w:rPr>
                <w:rFonts w:ascii="Times New Roman" w:hAnsi="Times New Roman" w:cs="Times New Roman"/>
                <w:sz w:val="24"/>
                <w:szCs w:val="24"/>
              </w:rPr>
              <w:t>Unique identifier for a specific time record.</w:t>
            </w:r>
          </w:p>
        </w:tc>
      </w:tr>
      <w:tr w:rsidR="008D0AB2" w:rsidRPr="006F0848" w14:paraId="2835EC50" w14:textId="77777777" w:rsidTr="008D0AB2">
        <w:trPr>
          <w:trHeight w:val="446"/>
        </w:trPr>
        <w:tc>
          <w:tcPr>
            <w:tcW w:w="0" w:type="auto"/>
            <w:hideMark/>
          </w:tcPr>
          <w:p w14:paraId="421B3087" w14:textId="77777777" w:rsidR="008D0AB2" w:rsidRPr="006F0848" w:rsidRDefault="008D0AB2" w:rsidP="008D0AB2">
            <w:pPr>
              <w:rPr>
                <w:rFonts w:ascii="Times New Roman" w:hAnsi="Times New Roman" w:cs="Times New Roman"/>
                <w:sz w:val="24"/>
                <w:szCs w:val="24"/>
              </w:rPr>
            </w:pPr>
            <w:r w:rsidRPr="006F0848">
              <w:rPr>
                <w:rFonts w:ascii="Times New Roman" w:hAnsi="Times New Roman" w:cs="Times New Roman"/>
                <w:sz w:val="24"/>
                <w:szCs w:val="24"/>
              </w:rPr>
              <w:t>Hour</w:t>
            </w:r>
          </w:p>
        </w:tc>
        <w:tc>
          <w:tcPr>
            <w:tcW w:w="0" w:type="auto"/>
            <w:hideMark/>
          </w:tcPr>
          <w:p w14:paraId="28217FF0" w14:textId="43450FE9" w:rsidR="008D0AB2" w:rsidRPr="006F0848" w:rsidRDefault="008D0AB2" w:rsidP="008D0AB2">
            <w:pPr>
              <w:rPr>
                <w:rFonts w:ascii="Times New Roman" w:hAnsi="Times New Roman" w:cs="Times New Roman"/>
                <w:sz w:val="24"/>
                <w:szCs w:val="24"/>
              </w:rPr>
            </w:pPr>
            <w:r w:rsidRPr="006F0848">
              <w:rPr>
                <w:rFonts w:ascii="Times New Roman" w:hAnsi="Times New Roman" w:cs="Times New Roman"/>
                <w:sz w:val="24"/>
                <w:szCs w:val="24"/>
              </w:rPr>
              <w:t>Hour of the day.</w:t>
            </w:r>
          </w:p>
        </w:tc>
      </w:tr>
      <w:tr w:rsidR="008D0AB2" w:rsidRPr="006F0848" w14:paraId="67F132DA" w14:textId="77777777" w:rsidTr="008D0AB2">
        <w:trPr>
          <w:trHeight w:val="446"/>
        </w:trPr>
        <w:tc>
          <w:tcPr>
            <w:tcW w:w="0" w:type="auto"/>
            <w:hideMark/>
          </w:tcPr>
          <w:p w14:paraId="37B76F89" w14:textId="77777777" w:rsidR="008D0AB2" w:rsidRPr="006F0848" w:rsidRDefault="008D0AB2" w:rsidP="008D0AB2">
            <w:pPr>
              <w:rPr>
                <w:rFonts w:ascii="Times New Roman" w:hAnsi="Times New Roman" w:cs="Times New Roman"/>
                <w:sz w:val="24"/>
                <w:szCs w:val="24"/>
              </w:rPr>
            </w:pPr>
            <w:r w:rsidRPr="006F0848">
              <w:rPr>
                <w:rFonts w:ascii="Times New Roman" w:hAnsi="Times New Roman" w:cs="Times New Roman"/>
                <w:sz w:val="24"/>
                <w:szCs w:val="24"/>
              </w:rPr>
              <w:t>Minute</w:t>
            </w:r>
          </w:p>
        </w:tc>
        <w:tc>
          <w:tcPr>
            <w:tcW w:w="0" w:type="auto"/>
            <w:hideMark/>
          </w:tcPr>
          <w:p w14:paraId="133EB6A2" w14:textId="5BB539D6" w:rsidR="008D0AB2" w:rsidRPr="006F0848" w:rsidRDefault="008D0AB2" w:rsidP="008D0AB2">
            <w:pPr>
              <w:rPr>
                <w:rFonts w:ascii="Times New Roman" w:hAnsi="Times New Roman" w:cs="Times New Roman"/>
                <w:sz w:val="24"/>
                <w:szCs w:val="24"/>
              </w:rPr>
            </w:pPr>
            <w:r w:rsidRPr="006F0848">
              <w:rPr>
                <w:rFonts w:ascii="Times New Roman" w:hAnsi="Times New Roman" w:cs="Times New Roman"/>
                <w:sz w:val="24"/>
                <w:szCs w:val="24"/>
              </w:rPr>
              <w:t>Minute of the hour.</w:t>
            </w:r>
          </w:p>
        </w:tc>
      </w:tr>
    </w:tbl>
    <w:p w14:paraId="4B991B0F" w14:textId="77777777" w:rsidR="00030480" w:rsidRPr="00030480" w:rsidRDefault="00030480" w:rsidP="00030480">
      <w:pPr>
        <w:rPr>
          <w:rFonts w:ascii="Times New Roman" w:hAnsi="Times New Roman" w:cs="Times New Roman"/>
          <w:sz w:val="24"/>
          <w:szCs w:val="24"/>
        </w:rPr>
      </w:pPr>
    </w:p>
    <w:p w14:paraId="5CF94D26" w14:textId="281B74F0" w:rsidR="00DD1E84" w:rsidRPr="00F359F2" w:rsidRDefault="00032504" w:rsidP="00F359F2">
      <w:pPr>
        <w:spacing w:line="240" w:lineRule="auto"/>
        <w:rPr>
          <w:rFonts w:ascii="Times New Roman" w:hAnsi="Times New Roman" w:cs="Times New Roman"/>
          <w:b/>
          <w:sz w:val="24"/>
          <w:szCs w:val="24"/>
        </w:rPr>
      </w:pPr>
      <w:r w:rsidRPr="00F359F2">
        <w:rPr>
          <w:rFonts w:ascii="Times New Roman" w:hAnsi="Times New Roman" w:cs="Times New Roman"/>
          <w:b/>
          <w:sz w:val="24"/>
          <w:szCs w:val="24"/>
        </w:rPr>
        <w:t xml:space="preserve">4. </w:t>
      </w:r>
      <w:r w:rsidR="00DD1E84" w:rsidRPr="00F359F2">
        <w:rPr>
          <w:rFonts w:ascii="Times New Roman" w:hAnsi="Times New Roman" w:cs="Times New Roman"/>
          <w:b/>
          <w:sz w:val="24"/>
          <w:szCs w:val="24"/>
        </w:rPr>
        <w:t>Date Dimension</w:t>
      </w:r>
    </w:p>
    <w:tbl>
      <w:tblPr>
        <w:tblStyle w:val="TableGrid"/>
        <w:tblW w:w="8732" w:type="dxa"/>
        <w:tblLook w:val="04A0" w:firstRow="1" w:lastRow="0" w:firstColumn="1" w:lastColumn="0" w:noHBand="0" w:noVBand="1"/>
      </w:tblPr>
      <w:tblGrid>
        <w:gridCol w:w="3749"/>
        <w:gridCol w:w="4983"/>
      </w:tblGrid>
      <w:tr w:rsidR="00DD1E84" w:rsidRPr="006F0848" w14:paraId="6AD25E2D" w14:textId="77777777" w:rsidTr="000B686D">
        <w:trPr>
          <w:trHeight w:val="440"/>
        </w:trPr>
        <w:tc>
          <w:tcPr>
            <w:tcW w:w="0" w:type="auto"/>
            <w:hideMark/>
          </w:tcPr>
          <w:p w14:paraId="6311883D" w14:textId="77777777" w:rsidR="00DD1E84" w:rsidRPr="00A84293" w:rsidRDefault="00DD1E84" w:rsidP="00DD1E84">
            <w:pPr>
              <w:rPr>
                <w:rFonts w:ascii="Times New Roman" w:hAnsi="Times New Roman" w:cs="Times New Roman"/>
                <w:b/>
                <w:sz w:val="24"/>
                <w:szCs w:val="24"/>
              </w:rPr>
            </w:pPr>
            <w:r w:rsidRPr="00A84293">
              <w:rPr>
                <w:rFonts w:ascii="Times New Roman" w:hAnsi="Times New Roman" w:cs="Times New Roman"/>
                <w:b/>
                <w:sz w:val="24"/>
                <w:szCs w:val="24"/>
              </w:rPr>
              <w:t>Attribute</w:t>
            </w:r>
          </w:p>
        </w:tc>
        <w:tc>
          <w:tcPr>
            <w:tcW w:w="0" w:type="auto"/>
            <w:hideMark/>
          </w:tcPr>
          <w:p w14:paraId="32A47968" w14:textId="77777777" w:rsidR="00DD1E84" w:rsidRPr="00A84293" w:rsidRDefault="00DD1E84" w:rsidP="00DD1E84">
            <w:pPr>
              <w:rPr>
                <w:rFonts w:ascii="Times New Roman" w:hAnsi="Times New Roman" w:cs="Times New Roman"/>
                <w:b/>
                <w:sz w:val="24"/>
                <w:szCs w:val="24"/>
              </w:rPr>
            </w:pPr>
            <w:r w:rsidRPr="00A84293">
              <w:rPr>
                <w:rFonts w:ascii="Times New Roman" w:hAnsi="Times New Roman" w:cs="Times New Roman"/>
                <w:b/>
                <w:sz w:val="24"/>
                <w:szCs w:val="24"/>
              </w:rPr>
              <w:t>Description</w:t>
            </w:r>
          </w:p>
        </w:tc>
      </w:tr>
      <w:tr w:rsidR="00DD1E84" w:rsidRPr="006F0848" w14:paraId="124F7945" w14:textId="77777777" w:rsidTr="000B686D">
        <w:trPr>
          <w:trHeight w:val="440"/>
        </w:trPr>
        <w:tc>
          <w:tcPr>
            <w:tcW w:w="0" w:type="auto"/>
            <w:hideMark/>
          </w:tcPr>
          <w:p w14:paraId="2373C48F" w14:textId="77777777"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Flight Date</w:t>
            </w:r>
          </w:p>
        </w:tc>
        <w:tc>
          <w:tcPr>
            <w:tcW w:w="0" w:type="auto"/>
            <w:hideMark/>
          </w:tcPr>
          <w:p w14:paraId="2B485E1E" w14:textId="77777777"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Date of the flight.</w:t>
            </w:r>
          </w:p>
        </w:tc>
      </w:tr>
      <w:tr w:rsidR="00DD1E84" w:rsidRPr="006F0848" w14:paraId="2DC27E7E" w14:textId="77777777" w:rsidTr="000B686D">
        <w:trPr>
          <w:trHeight w:val="440"/>
        </w:trPr>
        <w:tc>
          <w:tcPr>
            <w:tcW w:w="0" w:type="auto"/>
            <w:hideMark/>
          </w:tcPr>
          <w:p w14:paraId="0DEC13C7" w14:textId="77777777"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Quarter</w:t>
            </w:r>
          </w:p>
        </w:tc>
        <w:tc>
          <w:tcPr>
            <w:tcW w:w="0" w:type="auto"/>
            <w:hideMark/>
          </w:tcPr>
          <w:p w14:paraId="34BF6640" w14:textId="790821A0"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Quarter of the year.</w:t>
            </w:r>
          </w:p>
        </w:tc>
      </w:tr>
      <w:tr w:rsidR="00DD1E84" w:rsidRPr="006F0848" w14:paraId="67D62D6D" w14:textId="77777777" w:rsidTr="000B686D">
        <w:trPr>
          <w:trHeight w:val="440"/>
        </w:trPr>
        <w:tc>
          <w:tcPr>
            <w:tcW w:w="0" w:type="auto"/>
            <w:hideMark/>
          </w:tcPr>
          <w:p w14:paraId="197B6811" w14:textId="77777777"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Month</w:t>
            </w:r>
          </w:p>
        </w:tc>
        <w:tc>
          <w:tcPr>
            <w:tcW w:w="0" w:type="auto"/>
            <w:hideMark/>
          </w:tcPr>
          <w:p w14:paraId="2E5401CF" w14:textId="6C26AB8F"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Month of the year.</w:t>
            </w:r>
          </w:p>
        </w:tc>
      </w:tr>
      <w:tr w:rsidR="00DD1E84" w:rsidRPr="006F0848" w14:paraId="2D612042" w14:textId="77777777" w:rsidTr="000B686D">
        <w:trPr>
          <w:trHeight w:val="440"/>
        </w:trPr>
        <w:tc>
          <w:tcPr>
            <w:tcW w:w="0" w:type="auto"/>
            <w:hideMark/>
          </w:tcPr>
          <w:p w14:paraId="1E999687" w14:textId="77777777"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Day of Month</w:t>
            </w:r>
          </w:p>
        </w:tc>
        <w:tc>
          <w:tcPr>
            <w:tcW w:w="0" w:type="auto"/>
            <w:hideMark/>
          </w:tcPr>
          <w:p w14:paraId="05306A0D" w14:textId="6B70671C"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Day of the month.</w:t>
            </w:r>
          </w:p>
        </w:tc>
      </w:tr>
      <w:tr w:rsidR="00DD1E84" w:rsidRPr="006F0848" w14:paraId="48EAA71B" w14:textId="77777777" w:rsidTr="000B686D">
        <w:trPr>
          <w:trHeight w:val="440"/>
        </w:trPr>
        <w:tc>
          <w:tcPr>
            <w:tcW w:w="0" w:type="auto"/>
            <w:hideMark/>
          </w:tcPr>
          <w:p w14:paraId="021F4BE9" w14:textId="77777777"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Day of Week</w:t>
            </w:r>
          </w:p>
        </w:tc>
        <w:tc>
          <w:tcPr>
            <w:tcW w:w="0" w:type="auto"/>
            <w:hideMark/>
          </w:tcPr>
          <w:p w14:paraId="05AFEB83" w14:textId="363A5F54" w:rsidR="00DD1E84" w:rsidRPr="006F0848" w:rsidRDefault="00DD1E84" w:rsidP="00DD1E84">
            <w:pPr>
              <w:rPr>
                <w:rFonts w:ascii="Times New Roman" w:hAnsi="Times New Roman" w:cs="Times New Roman"/>
                <w:sz w:val="24"/>
                <w:szCs w:val="24"/>
              </w:rPr>
            </w:pPr>
            <w:r w:rsidRPr="006F0848">
              <w:rPr>
                <w:rFonts w:ascii="Times New Roman" w:hAnsi="Times New Roman" w:cs="Times New Roman"/>
                <w:sz w:val="24"/>
                <w:szCs w:val="24"/>
              </w:rPr>
              <w:t>Day of the week.</w:t>
            </w:r>
          </w:p>
        </w:tc>
      </w:tr>
    </w:tbl>
    <w:p w14:paraId="7BB9A06C" w14:textId="65605F56" w:rsidR="00474081" w:rsidRPr="006F0848" w:rsidRDefault="00474081">
      <w:pPr>
        <w:rPr>
          <w:rFonts w:ascii="Times New Roman" w:hAnsi="Times New Roman" w:cs="Times New Roman"/>
          <w:sz w:val="24"/>
          <w:szCs w:val="24"/>
        </w:rPr>
      </w:pPr>
    </w:p>
    <w:p w14:paraId="075260EE" w14:textId="7D906D63" w:rsidR="00D477F6" w:rsidRPr="006F0848" w:rsidRDefault="00D477F6" w:rsidP="00C352FB">
      <w:pPr>
        <w:pStyle w:val="Heading2"/>
        <w:rPr>
          <w:rFonts w:ascii="Times New Roman" w:hAnsi="Times New Roman" w:cs="Times New Roman"/>
          <w:sz w:val="24"/>
          <w:szCs w:val="24"/>
        </w:rPr>
      </w:pPr>
      <w:r>
        <w:rPr>
          <w:rFonts w:ascii="Times New Roman" w:hAnsi="Times New Roman" w:cs="Times New Roman"/>
          <w:sz w:val="24"/>
          <w:szCs w:val="24"/>
        </w:rPr>
        <w:br w:type="page"/>
      </w:r>
      <w:bookmarkStart w:id="8" w:name="_Toc165660347"/>
      <w:r w:rsidR="00F17849" w:rsidRPr="00F17849">
        <w:rPr>
          <w:rFonts w:ascii="Times New Roman" w:hAnsi="Times New Roman" w:cs="Times New Roman"/>
        </w:rPr>
        <w:lastRenderedPageBreak/>
        <w:t xml:space="preserve">2.2 </w:t>
      </w:r>
      <w:r w:rsidRPr="00F17849">
        <w:rPr>
          <w:rFonts w:ascii="Times New Roman" w:hAnsi="Times New Roman" w:cs="Times New Roman"/>
        </w:rPr>
        <w:t>Fact Table</w:t>
      </w:r>
      <w:bookmarkEnd w:id="8"/>
    </w:p>
    <w:p w14:paraId="7E5D3AA3" w14:textId="77777777" w:rsidR="00D477F6" w:rsidRPr="00F359F2" w:rsidRDefault="00D477F6" w:rsidP="00F359F2">
      <w:pPr>
        <w:spacing w:line="240" w:lineRule="auto"/>
        <w:rPr>
          <w:rFonts w:ascii="Times New Roman" w:hAnsi="Times New Roman" w:cs="Times New Roman"/>
          <w:b/>
          <w:sz w:val="24"/>
          <w:szCs w:val="24"/>
        </w:rPr>
      </w:pPr>
      <w:r w:rsidRPr="00F359F2">
        <w:rPr>
          <w:rFonts w:ascii="Times New Roman" w:hAnsi="Times New Roman" w:cs="Times New Roman"/>
          <w:b/>
          <w:sz w:val="24"/>
          <w:szCs w:val="24"/>
        </w:rPr>
        <w:t>Flights Fact</w:t>
      </w:r>
    </w:p>
    <w:tbl>
      <w:tblPr>
        <w:tblStyle w:val="TableGrid"/>
        <w:tblW w:w="8631" w:type="dxa"/>
        <w:tblLook w:val="04A0" w:firstRow="1" w:lastRow="0" w:firstColumn="1" w:lastColumn="0" w:noHBand="0" w:noVBand="1"/>
      </w:tblPr>
      <w:tblGrid>
        <w:gridCol w:w="3505"/>
        <w:gridCol w:w="5126"/>
      </w:tblGrid>
      <w:tr w:rsidR="00D477F6" w:rsidRPr="006F0848" w14:paraId="6215285D" w14:textId="77777777">
        <w:trPr>
          <w:trHeight w:val="439"/>
        </w:trPr>
        <w:tc>
          <w:tcPr>
            <w:tcW w:w="0" w:type="auto"/>
            <w:hideMark/>
          </w:tcPr>
          <w:p w14:paraId="599F778C" w14:textId="77777777" w:rsidR="00D477F6" w:rsidRPr="006F0848" w:rsidRDefault="00D477F6">
            <w:pPr>
              <w:rPr>
                <w:rFonts w:ascii="Times New Roman" w:hAnsi="Times New Roman" w:cs="Times New Roman"/>
                <w:b/>
                <w:bCs/>
                <w:sz w:val="24"/>
                <w:szCs w:val="24"/>
              </w:rPr>
            </w:pPr>
            <w:r w:rsidRPr="006F0848">
              <w:rPr>
                <w:rFonts w:ascii="Times New Roman" w:hAnsi="Times New Roman" w:cs="Times New Roman"/>
                <w:b/>
                <w:bCs/>
                <w:sz w:val="24"/>
                <w:szCs w:val="24"/>
              </w:rPr>
              <w:t>Attribute</w:t>
            </w:r>
          </w:p>
        </w:tc>
        <w:tc>
          <w:tcPr>
            <w:tcW w:w="0" w:type="auto"/>
            <w:hideMark/>
          </w:tcPr>
          <w:p w14:paraId="55BA2B1F" w14:textId="77777777" w:rsidR="00D477F6" w:rsidRPr="006F0848" w:rsidRDefault="00D477F6">
            <w:pPr>
              <w:rPr>
                <w:rFonts w:ascii="Times New Roman" w:hAnsi="Times New Roman" w:cs="Times New Roman"/>
                <w:b/>
                <w:bCs/>
                <w:sz w:val="24"/>
                <w:szCs w:val="24"/>
              </w:rPr>
            </w:pPr>
            <w:r w:rsidRPr="006F0848">
              <w:rPr>
                <w:rFonts w:ascii="Times New Roman" w:hAnsi="Times New Roman" w:cs="Times New Roman"/>
                <w:b/>
                <w:bCs/>
                <w:sz w:val="24"/>
                <w:szCs w:val="24"/>
              </w:rPr>
              <w:t>Description</w:t>
            </w:r>
          </w:p>
        </w:tc>
      </w:tr>
      <w:tr w:rsidR="00D477F6" w:rsidRPr="006F0848" w14:paraId="0B600DE4" w14:textId="77777777">
        <w:trPr>
          <w:trHeight w:val="439"/>
        </w:trPr>
        <w:tc>
          <w:tcPr>
            <w:tcW w:w="0" w:type="auto"/>
            <w:hideMark/>
          </w:tcPr>
          <w:p w14:paraId="60BA6B66"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Flight ID</w:t>
            </w:r>
          </w:p>
        </w:tc>
        <w:tc>
          <w:tcPr>
            <w:tcW w:w="0" w:type="auto"/>
            <w:hideMark/>
          </w:tcPr>
          <w:p w14:paraId="6AB70C4E"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Unique flight identifier.</w:t>
            </w:r>
          </w:p>
        </w:tc>
      </w:tr>
      <w:tr w:rsidR="00D477F6" w:rsidRPr="006F0848" w14:paraId="21F4EE06" w14:textId="77777777">
        <w:trPr>
          <w:trHeight w:val="439"/>
        </w:trPr>
        <w:tc>
          <w:tcPr>
            <w:tcW w:w="0" w:type="auto"/>
            <w:hideMark/>
          </w:tcPr>
          <w:p w14:paraId="7F019979"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Origin Airport ID</w:t>
            </w:r>
          </w:p>
        </w:tc>
        <w:tc>
          <w:tcPr>
            <w:tcW w:w="0" w:type="auto"/>
            <w:hideMark/>
          </w:tcPr>
          <w:p w14:paraId="7B69B941"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References Airport Dimension.</w:t>
            </w:r>
          </w:p>
        </w:tc>
      </w:tr>
      <w:tr w:rsidR="00D477F6" w:rsidRPr="006F0848" w14:paraId="671E9E98" w14:textId="77777777">
        <w:trPr>
          <w:trHeight w:val="439"/>
        </w:trPr>
        <w:tc>
          <w:tcPr>
            <w:tcW w:w="0" w:type="auto"/>
            <w:hideMark/>
          </w:tcPr>
          <w:p w14:paraId="4C5C15F3"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Destination Airport ID</w:t>
            </w:r>
          </w:p>
        </w:tc>
        <w:tc>
          <w:tcPr>
            <w:tcW w:w="0" w:type="auto"/>
            <w:hideMark/>
          </w:tcPr>
          <w:p w14:paraId="03C2E6D8"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References Airport Dimension.</w:t>
            </w:r>
          </w:p>
        </w:tc>
      </w:tr>
      <w:tr w:rsidR="00D477F6" w:rsidRPr="006F0848" w14:paraId="37D3C7AD" w14:textId="77777777">
        <w:trPr>
          <w:trHeight w:val="439"/>
        </w:trPr>
        <w:tc>
          <w:tcPr>
            <w:tcW w:w="0" w:type="auto"/>
            <w:hideMark/>
          </w:tcPr>
          <w:p w14:paraId="1CB71AEB"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Flight Date</w:t>
            </w:r>
          </w:p>
        </w:tc>
        <w:tc>
          <w:tcPr>
            <w:tcW w:w="0" w:type="auto"/>
            <w:hideMark/>
          </w:tcPr>
          <w:p w14:paraId="379059DA"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References Date Dimension.</w:t>
            </w:r>
          </w:p>
        </w:tc>
      </w:tr>
      <w:tr w:rsidR="00D477F6" w:rsidRPr="006F0848" w14:paraId="6909C419" w14:textId="77777777">
        <w:trPr>
          <w:trHeight w:val="439"/>
        </w:trPr>
        <w:tc>
          <w:tcPr>
            <w:tcW w:w="0" w:type="auto"/>
            <w:hideMark/>
          </w:tcPr>
          <w:p w14:paraId="52A01CA0"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Airline ID</w:t>
            </w:r>
          </w:p>
        </w:tc>
        <w:tc>
          <w:tcPr>
            <w:tcW w:w="0" w:type="auto"/>
            <w:hideMark/>
          </w:tcPr>
          <w:p w14:paraId="63770BBA"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References Airline Dimension.</w:t>
            </w:r>
          </w:p>
        </w:tc>
      </w:tr>
      <w:tr w:rsidR="00D477F6" w:rsidRPr="006F0848" w14:paraId="687BBD48" w14:textId="77777777">
        <w:trPr>
          <w:trHeight w:val="439"/>
        </w:trPr>
        <w:tc>
          <w:tcPr>
            <w:tcW w:w="0" w:type="auto"/>
            <w:hideMark/>
          </w:tcPr>
          <w:p w14:paraId="36B4D1A4"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Scheduled Departure Time ID</w:t>
            </w:r>
          </w:p>
        </w:tc>
        <w:tc>
          <w:tcPr>
            <w:tcW w:w="0" w:type="auto"/>
            <w:hideMark/>
          </w:tcPr>
          <w:p w14:paraId="51DB6342"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References Time Dimension.</w:t>
            </w:r>
          </w:p>
        </w:tc>
      </w:tr>
      <w:tr w:rsidR="00D477F6" w:rsidRPr="006F0848" w14:paraId="4ECD7298" w14:textId="77777777">
        <w:trPr>
          <w:trHeight w:val="439"/>
        </w:trPr>
        <w:tc>
          <w:tcPr>
            <w:tcW w:w="0" w:type="auto"/>
            <w:hideMark/>
          </w:tcPr>
          <w:p w14:paraId="6E1958FB"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Actual Departure Time ID</w:t>
            </w:r>
          </w:p>
        </w:tc>
        <w:tc>
          <w:tcPr>
            <w:tcW w:w="0" w:type="auto"/>
            <w:hideMark/>
          </w:tcPr>
          <w:p w14:paraId="5D778F9D"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References Time Dimension.</w:t>
            </w:r>
          </w:p>
        </w:tc>
      </w:tr>
      <w:tr w:rsidR="00D477F6" w:rsidRPr="006F0848" w14:paraId="338F521C" w14:textId="77777777">
        <w:trPr>
          <w:trHeight w:val="439"/>
        </w:trPr>
        <w:tc>
          <w:tcPr>
            <w:tcW w:w="0" w:type="auto"/>
            <w:hideMark/>
          </w:tcPr>
          <w:p w14:paraId="3AB21506"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Scheduled Arrival Time ID</w:t>
            </w:r>
          </w:p>
        </w:tc>
        <w:tc>
          <w:tcPr>
            <w:tcW w:w="0" w:type="auto"/>
            <w:hideMark/>
          </w:tcPr>
          <w:p w14:paraId="5CDD5EEB"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References Time Dimension.</w:t>
            </w:r>
          </w:p>
        </w:tc>
      </w:tr>
      <w:tr w:rsidR="00D477F6" w:rsidRPr="006F0848" w14:paraId="64A1F872" w14:textId="77777777">
        <w:trPr>
          <w:trHeight w:val="439"/>
        </w:trPr>
        <w:tc>
          <w:tcPr>
            <w:tcW w:w="0" w:type="auto"/>
            <w:hideMark/>
          </w:tcPr>
          <w:p w14:paraId="1C4DD5DD"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Actual Arrival Time ID</w:t>
            </w:r>
          </w:p>
        </w:tc>
        <w:tc>
          <w:tcPr>
            <w:tcW w:w="0" w:type="auto"/>
            <w:hideMark/>
          </w:tcPr>
          <w:p w14:paraId="71124305"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References Time Dimension.</w:t>
            </w:r>
          </w:p>
        </w:tc>
      </w:tr>
      <w:tr w:rsidR="00D477F6" w:rsidRPr="006F0848" w14:paraId="51192DDC" w14:textId="77777777">
        <w:trPr>
          <w:trHeight w:val="439"/>
        </w:trPr>
        <w:tc>
          <w:tcPr>
            <w:tcW w:w="0" w:type="auto"/>
            <w:hideMark/>
          </w:tcPr>
          <w:p w14:paraId="34C52154"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Departure Delay</w:t>
            </w:r>
          </w:p>
        </w:tc>
        <w:tc>
          <w:tcPr>
            <w:tcW w:w="0" w:type="auto"/>
            <w:hideMark/>
          </w:tcPr>
          <w:p w14:paraId="099C6D49"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Minutes delayed for departure.</w:t>
            </w:r>
          </w:p>
        </w:tc>
      </w:tr>
      <w:tr w:rsidR="00D477F6" w:rsidRPr="006F0848" w14:paraId="43485B9F" w14:textId="77777777">
        <w:trPr>
          <w:trHeight w:val="439"/>
        </w:trPr>
        <w:tc>
          <w:tcPr>
            <w:tcW w:w="0" w:type="auto"/>
            <w:hideMark/>
          </w:tcPr>
          <w:p w14:paraId="4E012E6F"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Cancelled</w:t>
            </w:r>
          </w:p>
        </w:tc>
        <w:tc>
          <w:tcPr>
            <w:tcW w:w="0" w:type="auto"/>
            <w:hideMark/>
          </w:tcPr>
          <w:p w14:paraId="1E5F262D"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Indicates if the flight was cancelled.</w:t>
            </w:r>
          </w:p>
        </w:tc>
      </w:tr>
      <w:tr w:rsidR="00D477F6" w:rsidRPr="006F0848" w14:paraId="5EF48DF2" w14:textId="77777777">
        <w:trPr>
          <w:trHeight w:val="439"/>
        </w:trPr>
        <w:tc>
          <w:tcPr>
            <w:tcW w:w="0" w:type="auto"/>
            <w:hideMark/>
          </w:tcPr>
          <w:p w14:paraId="49EFC358"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Diverted</w:t>
            </w:r>
          </w:p>
        </w:tc>
        <w:tc>
          <w:tcPr>
            <w:tcW w:w="0" w:type="auto"/>
            <w:hideMark/>
          </w:tcPr>
          <w:p w14:paraId="0E25E5FB"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Indicates if the flight was diverted.</w:t>
            </w:r>
          </w:p>
        </w:tc>
      </w:tr>
      <w:tr w:rsidR="00D477F6" w:rsidRPr="006F0848" w14:paraId="1D6E2D28" w14:textId="77777777">
        <w:trPr>
          <w:trHeight w:val="439"/>
        </w:trPr>
        <w:tc>
          <w:tcPr>
            <w:tcW w:w="0" w:type="auto"/>
            <w:hideMark/>
          </w:tcPr>
          <w:p w14:paraId="66F66CDB"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Scheduled Time of Flight</w:t>
            </w:r>
          </w:p>
        </w:tc>
        <w:tc>
          <w:tcPr>
            <w:tcW w:w="0" w:type="auto"/>
            <w:hideMark/>
          </w:tcPr>
          <w:p w14:paraId="16BAF5A3"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Scheduled duration of the flight.</w:t>
            </w:r>
          </w:p>
        </w:tc>
      </w:tr>
      <w:tr w:rsidR="00D477F6" w:rsidRPr="006F0848" w14:paraId="7D251B14" w14:textId="77777777">
        <w:trPr>
          <w:trHeight w:val="439"/>
        </w:trPr>
        <w:tc>
          <w:tcPr>
            <w:tcW w:w="0" w:type="auto"/>
            <w:hideMark/>
          </w:tcPr>
          <w:p w14:paraId="26C72130"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Actual Time of Flight</w:t>
            </w:r>
          </w:p>
        </w:tc>
        <w:tc>
          <w:tcPr>
            <w:tcW w:w="0" w:type="auto"/>
            <w:hideMark/>
          </w:tcPr>
          <w:p w14:paraId="4050F71E"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Actual duration of the flight.</w:t>
            </w:r>
          </w:p>
        </w:tc>
      </w:tr>
      <w:tr w:rsidR="00D477F6" w:rsidRPr="006F0848" w14:paraId="234FFA2A" w14:textId="77777777">
        <w:trPr>
          <w:trHeight w:val="439"/>
        </w:trPr>
        <w:tc>
          <w:tcPr>
            <w:tcW w:w="0" w:type="auto"/>
            <w:hideMark/>
          </w:tcPr>
          <w:p w14:paraId="138CBEA9"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Distance</w:t>
            </w:r>
          </w:p>
        </w:tc>
        <w:tc>
          <w:tcPr>
            <w:tcW w:w="0" w:type="auto"/>
            <w:hideMark/>
          </w:tcPr>
          <w:p w14:paraId="197B1E8E"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Distance covered by the flight.</w:t>
            </w:r>
          </w:p>
        </w:tc>
      </w:tr>
      <w:tr w:rsidR="00D477F6" w:rsidRPr="006F0848" w14:paraId="7F9E14D6" w14:textId="77777777">
        <w:trPr>
          <w:trHeight w:val="439"/>
        </w:trPr>
        <w:tc>
          <w:tcPr>
            <w:tcW w:w="0" w:type="auto"/>
            <w:hideMark/>
          </w:tcPr>
          <w:p w14:paraId="4E3CE929"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Arrival Delay</w:t>
            </w:r>
          </w:p>
        </w:tc>
        <w:tc>
          <w:tcPr>
            <w:tcW w:w="0" w:type="auto"/>
            <w:hideMark/>
          </w:tcPr>
          <w:p w14:paraId="11C9A3D0"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Minutes delayed on arrival.</w:t>
            </w:r>
          </w:p>
        </w:tc>
      </w:tr>
      <w:tr w:rsidR="00D477F6" w:rsidRPr="006F0848" w14:paraId="42F476A0" w14:textId="77777777">
        <w:trPr>
          <w:trHeight w:val="439"/>
        </w:trPr>
        <w:tc>
          <w:tcPr>
            <w:tcW w:w="0" w:type="auto"/>
            <w:hideMark/>
          </w:tcPr>
          <w:p w14:paraId="6E92515F"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Taxi Out</w:t>
            </w:r>
          </w:p>
        </w:tc>
        <w:tc>
          <w:tcPr>
            <w:tcW w:w="0" w:type="auto"/>
            <w:hideMark/>
          </w:tcPr>
          <w:p w14:paraId="7E489E79"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Time taken from gate departure until takeoff.</w:t>
            </w:r>
          </w:p>
        </w:tc>
      </w:tr>
      <w:tr w:rsidR="00D477F6" w:rsidRPr="006F0848" w14:paraId="3FA406D8" w14:textId="77777777">
        <w:trPr>
          <w:trHeight w:val="439"/>
        </w:trPr>
        <w:tc>
          <w:tcPr>
            <w:tcW w:w="0" w:type="auto"/>
            <w:hideMark/>
          </w:tcPr>
          <w:p w14:paraId="3777BCE8"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Taxi In</w:t>
            </w:r>
          </w:p>
        </w:tc>
        <w:tc>
          <w:tcPr>
            <w:tcW w:w="0" w:type="auto"/>
            <w:hideMark/>
          </w:tcPr>
          <w:p w14:paraId="0796CF86" w14:textId="77777777" w:rsidR="00D477F6" w:rsidRPr="006F0848" w:rsidRDefault="00D477F6">
            <w:pPr>
              <w:rPr>
                <w:rFonts w:ascii="Times New Roman" w:hAnsi="Times New Roman" w:cs="Times New Roman"/>
                <w:sz w:val="24"/>
                <w:szCs w:val="24"/>
              </w:rPr>
            </w:pPr>
            <w:r w:rsidRPr="006F0848">
              <w:rPr>
                <w:rFonts w:ascii="Times New Roman" w:hAnsi="Times New Roman" w:cs="Times New Roman"/>
                <w:sz w:val="24"/>
                <w:szCs w:val="24"/>
              </w:rPr>
              <w:t>Time taken from landing to gate arrival.</w:t>
            </w:r>
          </w:p>
        </w:tc>
      </w:tr>
    </w:tbl>
    <w:p w14:paraId="1363740F" w14:textId="66727FB0" w:rsidR="00AC298D" w:rsidRPr="00030480" w:rsidRDefault="00D477F6">
      <w:r>
        <w:br w:type="page"/>
      </w:r>
    </w:p>
    <w:p w14:paraId="7F186748" w14:textId="5959C271" w:rsidR="00BF3697" w:rsidRPr="007B315C" w:rsidRDefault="008555DC" w:rsidP="008555DC">
      <w:pPr>
        <w:pStyle w:val="Heading1"/>
        <w:rPr>
          <w:rFonts w:ascii="Times New Roman" w:hAnsi="Times New Roman" w:cs="Times New Roman"/>
        </w:rPr>
      </w:pPr>
      <w:bookmarkStart w:id="9" w:name="_Toc165660348"/>
      <w:r w:rsidRPr="007B315C">
        <w:rPr>
          <w:rFonts w:ascii="Times New Roman" w:hAnsi="Times New Roman" w:cs="Times New Roman"/>
        </w:rPr>
        <w:lastRenderedPageBreak/>
        <w:t>Chapter 3</w:t>
      </w:r>
      <w:r w:rsidR="00571659" w:rsidRPr="007B315C">
        <w:rPr>
          <w:rFonts w:ascii="Times New Roman" w:hAnsi="Times New Roman" w:cs="Times New Roman"/>
        </w:rPr>
        <w:t>: Data Warehouse Design and Implementation</w:t>
      </w:r>
      <w:bookmarkEnd w:id="9"/>
    </w:p>
    <w:p w14:paraId="4F08E905" w14:textId="161C30D3" w:rsidR="00127A63" w:rsidRPr="007B315C" w:rsidRDefault="00127A63" w:rsidP="00D55162">
      <w:pPr>
        <w:pStyle w:val="Heading2"/>
        <w:rPr>
          <w:rFonts w:ascii="Times New Roman" w:hAnsi="Times New Roman" w:cs="Times New Roman"/>
        </w:rPr>
      </w:pPr>
      <w:bookmarkStart w:id="10" w:name="_Toc165660349"/>
      <w:r w:rsidRPr="007B315C">
        <w:rPr>
          <w:rFonts w:ascii="Times New Roman" w:hAnsi="Times New Roman" w:cs="Times New Roman"/>
        </w:rPr>
        <w:t>3.1</w:t>
      </w:r>
      <w:r w:rsidR="00CE0D2F">
        <w:rPr>
          <w:rFonts w:ascii="Times New Roman" w:hAnsi="Times New Roman" w:cs="Times New Roman"/>
        </w:rPr>
        <w:t xml:space="preserve"> </w:t>
      </w:r>
      <w:r w:rsidR="004B4335">
        <w:rPr>
          <w:rFonts w:ascii="Times New Roman" w:hAnsi="Times New Roman" w:cs="Times New Roman"/>
        </w:rPr>
        <w:t xml:space="preserve">4-Step </w:t>
      </w:r>
      <w:r w:rsidRPr="007B315C">
        <w:rPr>
          <w:rFonts w:ascii="Times New Roman" w:hAnsi="Times New Roman" w:cs="Times New Roman"/>
        </w:rPr>
        <w:t>Dimensional Modeling Process</w:t>
      </w:r>
      <w:bookmarkEnd w:id="10"/>
    </w:p>
    <w:p w14:paraId="23E044A7" w14:textId="77777777" w:rsidR="00127A63" w:rsidRPr="007B315C" w:rsidRDefault="00127A63" w:rsidP="0025368A">
      <w:pPr>
        <w:jc w:val="both"/>
        <w:rPr>
          <w:rFonts w:ascii="Times New Roman" w:hAnsi="Times New Roman" w:cs="Times New Roman"/>
          <w:sz w:val="24"/>
          <w:szCs w:val="24"/>
        </w:rPr>
      </w:pPr>
      <w:r w:rsidRPr="007B315C">
        <w:rPr>
          <w:rFonts w:ascii="Times New Roman" w:hAnsi="Times New Roman" w:cs="Times New Roman"/>
          <w:sz w:val="24"/>
          <w:szCs w:val="24"/>
        </w:rPr>
        <w:t>To support our analysis of flight delays for airlines and airports, we employed a dimensional modeling process centered around the operational process of flight operations. The modeling followed a structured 4-step approach:</w:t>
      </w:r>
    </w:p>
    <w:p w14:paraId="6DB67A5B" w14:textId="576467E7" w:rsidR="00127A63" w:rsidRPr="007B315C" w:rsidRDefault="00127A63" w:rsidP="00DB7F7B">
      <w:pPr>
        <w:pStyle w:val="ListParagraph"/>
        <w:numPr>
          <w:ilvl w:val="0"/>
          <w:numId w:val="3"/>
        </w:numPr>
        <w:jc w:val="both"/>
        <w:rPr>
          <w:rFonts w:ascii="Times New Roman" w:hAnsi="Times New Roman" w:cs="Times New Roman"/>
          <w:b/>
          <w:sz w:val="24"/>
          <w:szCs w:val="24"/>
        </w:rPr>
      </w:pPr>
      <w:r w:rsidRPr="007B315C">
        <w:rPr>
          <w:rFonts w:ascii="Times New Roman" w:hAnsi="Times New Roman" w:cs="Times New Roman"/>
          <w:b/>
          <w:sz w:val="24"/>
          <w:szCs w:val="24"/>
        </w:rPr>
        <w:t xml:space="preserve">Choose Business Process: </w:t>
      </w:r>
      <w:r w:rsidRPr="007B315C">
        <w:rPr>
          <w:rFonts w:ascii="Times New Roman" w:hAnsi="Times New Roman" w:cs="Times New Roman"/>
          <w:sz w:val="24"/>
          <w:szCs w:val="24"/>
        </w:rPr>
        <w:t xml:space="preserve">Our selected business process </w:t>
      </w:r>
      <w:r w:rsidR="00CF1E23">
        <w:rPr>
          <w:rFonts w:ascii="Times New Roman" w:hAnsi="Times New Roman" w:cs="Times New Roman"/>
          <w:sz w:val="24"/>
          <w:szCs w:val="24"/>
        </w:rPr>
        <w:t>analyzes</w:t>
      </w:r>
      <w:r w:rsidRPr="007B315C">
        <w:rPr>
          <w:rFonts w:ascii="Times New Roman" w:hAnsi="Times New Roman" w:cs="Times New Roman"/>
          <w:sz w:val="24"/>
          <w:szCs w:val="24"/>
        </w:rPr>
        <w:t xml:space="preserve"> flight delays. The reason for choosing this process is to provide valuable insights into operational efficiency for airlines and airports, which can lead to improved customer satisfaction and optimized operational planning.</w:t>
      </w:r>
    </w:p>
    <w:p w14:paraId="0C80DE09" w14:textId="51C8AC56" w:rsidR="00127A63" w:rsidRPr="00DB7F7B" w:rsidRDefault="00127A63" w:rsidP="00DB7F7B">
      <w:pPr>
        <w:pStyle w:val="ListParagraph"/>
        <w:numPr>
          <w:ilvl w:val="0"/>
          <w:numId w:val="3"/>
        </w:numPr>
        <w:jc w:val="both"/>
        <w:rPr>
          <w:rFonts w:ascii="Times New Roman" w:hAnsi="Times New Roman" w:cs="Times New Roman"/>
          <w:b/>
          <w:sz w:val="24"/>
          <w:szCs w:val="24"/>
        </w:rPr>
      </w:pPr>
      <w:r w:rsidRPr="007B315C">
        <w:rPr>
          <w:rFonts w:ascii="Times New Roman" w:hAnsi="Times New Roman" w:cs="Times New Roman"/>
          <w:b/>
          <w:sz w:val="24"/>
          <w:szCs w:val="24"/>
        </w:rPr>
        <w:t xml:space="preserve">Declare the Grain: </w:t>
      </w:r>
      <w:r w:rsidRPr="007B315C">
        <w:rPr>
          <w:rFonts w:ascii="Times New Roman" w:hAnsi="Times New Roman" w:cs="Times New Roman"/>
          <w:sz w:val="24"/>
          <w:szCs w:val="24"/>
        </w:rPr>
        <w:t xml:space="preserve">The grain of our data warehouse is defined at the level of individual flights. This allows us to examine the specifics of each flight, offering a detailed view of the operational aspects </w:t>
      </w:r>
      <w:r w:rsidR="00CF1E23">
        <w:rPr>
          <w:rFonts w:ascii="Times New Roman" w:hAnsi="Times New Roman" w:cs="Times New Roman"/>
          <w:sz w:val="24"/>
          <w:szCs w:val="24"/>
        </w:rPr>
        <w:t>contributing</w:t>
      </w:r>
      <w:r w:rsidRPr="007B315C">
        <w:rPr>
          <w:rFonts w:ascii="Times New Roman" w:hAnsi="Times New Roman" w:cs="Times New Roman"/>
          <w:sz w:val="24"/>
          <w:szCs w:val="24"/>
        </w:rPr>
        <w:t xml:space="preserve"> to delays.</w:t>
      </w:r>
    </w:p>
    <w:p w14:paraId="46D2C52D" w14:textId="6D56EA07" w:rsidR="00127A63" w:rsidRPr="00DB7F7B" w:rsidRDefault="00127A63" w:rsidP="00DB7F7B">
      <w:pPr>
        <w:pStyle w:val="ListParagraph"/>
        <w:numPr>
          <w:ilvl w:val="0"/>
          <w:numId w:val="3"/>
        </w:numPr>
        <w:jc w:val="both"/>
        <w:rPr>
          <w:rFonts w:ascii="Times New Roman" w:hAnsi="Times New Roman" w:cs="Times New Roman"/>
          <w:b/>
          <w:sz w:val="24"/>
          <w:szCs w:val="24"/>
        </w:rPr>
      </w:pPr>
      <w:r w:rsidRPr="007B315C">
        <w:rPr>
          <w:rFonts w:ascii="Times New Roman" w:hAnsi="Times New Roman" w:cs="Times New Roman"/>
          <w:b/>
          <w:sz w:val="24"/>
          <w:szCs w:val="24"/>
        </w:rPr>
        <w:t>Identify Dimensions:</w:t>
      </w:r>
      <w:r>
        <w:rPr>
          <w:rFonts w:ascii="Times New Roman" w:hAnsi="Times New Roman" w:cs="Times New Roman"/>
          <w:b/>
          <w:sz w:val="24"/>
          <w:szCs w:val="24"/>
        </w:rPr>
        <w:t xml:space="preserve"> </w:t>
      </w:r>
      <w:r w:rsidRPr="007B315C">
        <w:rPr>
          <w:rFonts w:ascii="Times New Roman" w:hAnsi="Times New Roman" w:cs="Times New Roman"/>
          <w:sz w:val="24"/>
          <w:szCs w:val="24"/>
        </w:rPr>
        <w:t>The</w:t>
      </w:r>
      <w:r w:rsidR="004B0A50" w:rsidRPr="007B315C">
        <w:rPr>
          <w:rFonts w:ascii="Times New Roman" w:hAnsi="Times New Roman" w:cs="Times New Roman"/>
          <w:sz w:val="24"/>
          <w:szCs w:val="24"/>
        </w:rPr>
        <w:t xml:space="preserve"> identified</w:t>
      </w:r>
      <w:r w:rsidRPr="007B315C">
        <w:rPr>
          <w:rFonts w:ascii="Times New Roman" w:hAnsi="Times New Roman" w:cs="Times New Roman"/>
          <w:sz w:val="24"/>
          <w:szCs w:val="24"/>
        </w:rPr>
        <w:t xml:space="preserve"> dimensions</w:t>
      </w:r>
      <w:r w:rsidR="004B0A50" w:rsidRPr="007B315C">
        <w:rPr>
          <w:rFonts w:ascii="Times New Roman" w:hAnsi="Times New Roman" w:cs="Times New Roman"/>
          <w:sz w:val="24"/>
          <w:szCs w:val="24"/>
        </w:rPr>
        <w:t xml:space="preserve"> are</w:t>
      </w:r>
      <w:r w:rsidRPr="007B315C">
        <w:rPr>
          <w:rFonts w:ascii="Times New Roman" w:hAnsi="Times New Roman" w:cs="Times New Roman"/>
          <w:sz w:val="24"/>
          <w:szCs w:val="24"/>
        </w:rPr>
        <w:t>:</w:t>
      </w:r>
    </w:p>
    <w:p w14:paraId="1EE33B3F" w14:textId="77777777" w:rsidR="00127A63" w:rsidRPr="007B315C" w:rsidRDefault="00127A63" w:rsidP="0025368A">
      <w:pPr>
        <w:pStyle w:val="ListParagraph"/>
        <w:numPr>
          <w:ilvl w:val="0"/>
          <w:numId w:val="4"/>
        </w:numPr>
        <w:jc w:val="both"/>
        <w:rPr>
          <w:rFonts w:ascii="Times New Roman" w:hAnsi="Times New Roman" w:cs="Times New Roman"/>
          <w:sz w:val="24"/>
          <w:szCs w:val="24"/>
        </w:rPr>
      </w:pPr>
      <w:r w:rsidRPr="007B315C">
        <w:rPr>
          <w:rFonts w:ascii="Times New Roman" w:hAnsi="Times New Roman" w:cs="Times New Roman"/>
          <w:sz w:val="24"/>
          <w:szCs w:val="24"/>
        </w:rPr>
        <w:t>Airport Dimension: Includes attributes such as Airport ID, City, Code, and State, which provide geographical and operational context for the analysis.</w:t>
      </w:r>
    </w:p>
    <w:p w14:paraId="0E64A8F2" w14:textId="77777777" w:rsidR="00127A63" w:rsidRPr="007B315C" w:rsidRDefault="00127A63" w:rsidP="0025368A">
      <w:pPr>
        <w:pStyle w:val="ListParagraph"/>
        <w:numPr>
          <w:ilvl w:val="0"/>
          <w:numId w:val="4"/>
        </w:numPr>
        <w:jc w:val="both"/>
        <w:rPr>
          <w:rFonts w:ascii="Times New Roman" w:hAnsi="Times New Roman" w:cs="Times New Roman"/>
          <w:sz w:val="24"/>
          <w:szCs w:val="24"/>
        </w:rPr>
      </w:pPr>
      <w:r w:rsidRPr="007B315C">
        <w:rPr>
          <w:rFonts w:ascii="Times New Roman" w:hAnsi="Times New Roman" w:cs="Times New Roman"/>
          <w:sz w:val="24"/>
          <w:szCs w:val="24"/>
        </w:rPr>
        <w:t>Airline Dimension: Contains information about the airlines, with attributes like Airline ID and Name, enabling performance comparisons across different carriers.</w:t>
      </w:r>
    </w:p>
    <w:p w14:paraId="46B20336" w14:textId="3E14C6CE" w:rsidR="00127A63" w:rsidRPr="007B315C" w:rsidRDefault="00127A63" w:rsidP="0025368A">
      <w:pPr>
        <w:pStyle w:val="ListParagraph"/>
        <w:numPr>
          <w:ilvl w:val="0"/>
          <w:numId w:val="4"/>
        </w:numPr>
        <w:jc w:val="both"/>
        <w:rPr>
          <w:rFonts w:ascii="Times New Roman" w:hAnsi="Times New Roman" w:cs="Times New Roman"/>
          <w:sz w:val="24"/>
          <w:szCs w:val="24"/>
        </w:rPr>
      </w:pPr>
      <w:r w:rsidRPr="007B315C">
        <w:rPr>
          <w:rFonts w:ascii="Times New Roman" w:hAnsi="Times New Roman" w:cs="Times New Roman"/>
          <w:sz w:val="24"/>
          <w:szCs w:val="24"/>
        </w:rPr>
        <w:t>Date Dimension: Comprises temporal attributes like Flight Date, Quarter, Month, Day of Month, and Day of Week, essential for trend analysis.</w:t>
      </w:r>
    </w:p>
    <w:p w14:paraId="36320A68" w14:textId="77777777" w:rsidR="00127A63" w:rsidRPr="007B315C" w:rsidRDefault="00127A63" w:rsidP="0025368A">
      <w:pPr>
        <w:pStyle w:val="ListParagraph"/>
        <w:numPr>
          <w:ilvl w:val="0"/>
          <w:numId w:val="4"/>
        </w:numPr>
        <w:jc w:val="both"/>
        <w:rPr>
          <w:rFonts w:ascii="Times New Roman" w:hAnsi="Times New Roman" w:cs="Times New Roman"/>
          <w:sz w:val="24"/>
          <w:szCs w:val="24"/>
        </w:rPr>
      </w:pPr>
      <w:r w:rsidRPr="007B315C">
        <w:rPr>
          <w:rFonts w:ascii="Times New Roman" w:hAnsi="Times New Roman" w:cs="Times New Roman"/>
          <w:sz w:val="24"/>
          <w:szCs w:val="24"/>
        </w:rPr>
        <w:t>Time Dimension: Includes the hour and minute components for various timestamps related to the flights, crucial for understanding the patterns in flight delays.</w:t>
      </w:r>
    </w:p>
    <w:p w14:paraId="4EE49EE7" w14:textId="4CCE3F1A" w:rsidR="003D46B2" w:rsidRPr="00DB7F7B" w:rsidRDefault="00127A63" w:rsidP="00DB7F7B">
      <w:pPr>
        <w:pStyle w:val="ListParagraph"/>
        <w:numPr>
          <w:ilvl w:val="0"/>
          <w:numId w:val="3"/>
        </w:numPr>
        <w:jc w:val="both"/>
        <w:rPr>
          <w:rFonts w:ascii="Times New Roman" w:hAnsi="Times New Roman" w:cs="Times New Roman"/>
          <w:b/>
          <w:sz w:val="24"/>
          <w:szCs w:val="24"/>
        </w:rPr>
      </w:pPr>
      <w:r w:rsidRPr="007B315C">
        <w:rPr>
          <w:rFonts w:ascii="Times New Roman" w:hAnsi="Times New Roman" w:cs="Times New Roman"/>
          <w:b/>
          <w:sz w:val="24"/>
          <w:szCs w:val="24"/>
        </w:rPr>
        <w:t xml:space="preserve">Identify Facts: </w:t>
      </w:r>
      <w:r w:rsidR="009D7B77" w:rsidRPr="007B315C">
        <w:rPr>
          <w:rFonts w:ascii="Times New Roman" w:hAnsi="Times New Roman" w:cs="Times New Roman"/>
          <w:sz w:val="24"/>
          <w:szCs w:val="24"/>
        </w:rPr>
        <w:t>The Flights Fact table centralizes key metrics for each flight, including departure and arrival delays, cancellation status, flight distance, and taxi times. It links to the specified dimensions to enable comprehensive analysis.</w:t>
      </w:r>
    </w:p>
    <w:p w14:paraId="3DAE7F65" w14:textId="632649A8" w:rsidR="002728CF" w:rsidRPr="00520755" w:rsidRDefault="002728CF" w:rsidP="00D55162">
      <w:pPr>
        <w:pStyle w:val="Heading2"/>
        <w:rPr>
          <w:rFonts w:ascii="Times New Roman" w:hAnsi="Times New Roman" w:cs="Times New Roman"/>
        </w:rPr>
      </w:pPr>
      <w:bookmarkStart w:id="11" w:name="_Toc165660350"/>
      <w:r w:rsidRPr="00520755">
        <w:rPr>
          <w:rFonts w:ascii="Times New Roman" w:hAnsi="Times New Roman" w:cs="Times New Roman"/>
        </w:rPr>
        <w:t>3.</w:t>
      </w:r>
      <w:r w:rsidR="0084128B" w:rsidRPr="00520755">
        <w:rPr>
          <w:rFonts w:ascii="Times New Roman" w:hAnsi="Times New Roman" w:cs="Times New Roman"/>
        </w:rPr>
        <w:t>2</w:t>
      </w:r>
      <w:r w:rsidRPr="00520755">
        <w:rPr>
          <w:rFonts w:ascii="Times New Roman" w:hAnsi="Times New Roman" w:cs="Times New Roman"/>
        </w:rPr>
        <w:t xml:space="preserve"> </w:t>
      </w:r>
      <w:r w:rsidR="0084128B" w:rsidRPr="00520755">
        <w:rPr>
          <w:rFonts w:ascii="Times New Roman" w:hAnsi="Times New Roman" w:cs="Times New Roman"/>
        </w:rPr>
        <w:t>Star Schema</w:t>
      </w:r>
      <w:bookmarkEnd w:id="11"/>
    </w:p>
    <w:p w14:paraId="2983DC31" w14:textId="22EC11DE" w:rsidR="00E92E3C" w:rsidRPr="00520755" w:rsidRDefault="00E92E3C" w:rsidP="0025368A">
      <w:pPr>
        <w:jc w:val="both"/>
        <w:rPr>
          <w:rFonts w:ascii="Times New Roman" w:hAnsi="Times New Roman" w:cs="Times New Roman"/>
          <w:sz w:val="24"/>
          <w:szCs w:val="24"/>
        </w:rPr>
      </w:pPr>
      <w:r w:rsidRPr="00520755">
        <w:rPr>
          <w:rFonts w:ascii="Times New Roman" w:hAnsi="Times New Roman" w:cs="Times New Roman"/>
          <w:sz w:val="24"/>
          <w:szCs w:val="24"/>
        </w:rPr>
        <w:t xml:space="preserve">The Star Schema of our data warehouse centers on the Flights Fact </w:t>
      </w:r>
      <w:r w:rsidR="0025368A" w:rsidRPr="00520755">
        <w:rPr>
          <w:rFonts w:ascii="Times New Roman" w:hAnsi="Times New Roman" w:cs="Times New Roman"/>
          <w:sz w:val="24"/>
          <w:szCs w:val="24"/>
        </w:rPr>
        <w:t>T</w:t>
      </w:r>
      <w:r w:rsidRPr="00520755">
        <w:rPr>
          <w:rFonts w:ascii="Times New Roman" w:hAnsi="Times New Roman" w:cs="Times New Roman"/>
          <w:sz w:val="24"/>
          <w:szCs w:val="24"/>
        </w:rPr>
        <w:t xml:space="preserve">able which is linked to four </w:t>
      </w:r>
      <w:r w:rsidR="0025368A" w:rsidRPr="00520755">
        <w:rPr>
          <w:rFonts w:ascii="Times New Roman" w:hAnsi="Times New Roman" w:cs="Times New Roman"/>
          <w:sz w:val="24"/>
          <w:szCs w:val="24"/>
        </w:rPr>
        <w:t>D</w:t>
      </w:r>
      <w:r w:rsidRPr="00520755">
        <w:rPr>
          <w:rFonts w:ascii="Times New Roman" w:hAnsi="Times New Roman" w:cs="Times New Roman"/>
          <w:sz w:val="24"/>
          <w:szCs w:val="24"/>
        </w:rPr>
        <w:t xml:space="preserve">imension </w:t>
      </w:r>
      <w:r w:rsidR="0025368A" w:rsidRPr="00520755">
        <w:rPr>
          <w:rFonts w:ascii="Times New Roman" w:hAnsi="Times New Roman" w:cs="Times New Roman"/>
          <w:sz w:val="24"/>
          <w:szCs w:val="24"/>
        </w:rPr>
        <w:t>T</w:t>
      </w:r>
      <w:r w:rsidRPr="00520755">
        <w:rPr>
          <w:rFonts w:ascii="Times New Roman" w:hAnsi="Times New Roman" w:cs="Times New Roman"/>
          <w:sz w:val="24"/>
          <w:szCs w:val="24"/>
        </w:rPr>
        <w:t>ables:</w:t>
      </w:r>
      <w:r w:rsidR="0025368A" w:rsidRPr="00520755">
        <w:rPr>
          <w:rFonts w:ascii="Times New Roman" w:hAnsi="Times New Roman" w:cs="Times New Roman"/>
          <w:sz w:val="24"/>
          <w:szCs w:val="24"/>
        </w:rPr>
        <w:t xml:space="preserve"> Airport Dimension, Airline Dimension, Date Dimension, Time Dimension</w:t>
      </w:r>
    </w:p>
    <w:p w14:paraId="3F08CD5F" w14:textId="77777777" w:rsidR="00CA6F28" w:rsidRPr="0040787B" w:rsidRDefault="003B7F0B" w:rsidP="0040787B">
      <w:pPr>
        <w:jc w:val="both"/>
        <w:rPr>
          <w:rFonts w:ascii="Calibri" w:hAnsi="Calibri" w:cs="Calibri"/>
          <w:b/>
          <w:bCs/>
          <w:sz w:val="32"/>
          <w:szCs w:val="32"/>
        </w:rPr>
      </w:pPr>
      <w:r w:rsidRPr="0040787B">
        <w:rPr>
          <w:rFonts w:ascii="Calibri" w:hAnsi="Calibri" w:cs="Calibri"/>
          <w:b/>
          <w:bCs/>
          <w:noProof/>
          <w:sz w:val="32"/>
          <w:szCs w:val="32"/>
        </w:rPr>
        <w:lastRenderedPageBreak/>
        <w:drawing>
          <wp:inline distT="0" distB="0" distL="0" distR="0" wp14:anchorId="1E7A45B3" wp14:editId="03C30A4D">
            <wp:extent cx="5943600" cy="4475480"/>
            <wp:effectExtent l="19050" t="19050" r="19050" b="20320"/>
            <wp:docPr id="3" name="Picture 2" descr="A screenshot of a computer&#10;&#10;Description automatically generated">
              <a:extLst xmlns:a="http://schemas.openxmlformats.org/drawingml/2006/main">
                <a:ext uri="{FF2B5EF4-FFF2-40B4-BE49-F238E27FC236}">
                  <a16:creationId xmlns:a16="http://schemas.microsoft.com/office/drawing/2014/main" id="{756F9B51-8076-00A8-FC90-5D3452EFDE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756F9B51-8076-00A8-FC90-5D3452EFDE57}"/>
                        </a:ext>
                      </a:extLst>
                    </pic:cNvPr>
                    <pic:cNvPicPr>
                      <a:picLocks noChangeAspect="1"/>
                    </pic:cNvPicPr>
                  </pic:nvPicPr>
                  <pic:blipFill>
                    <a:blip r:embed="rId13"/>
                    <a:stretch>
                      <a:fillRect/>
                    </a:stretch>
                  </pic:blipFill>
                  <pic:spPr>
                    <a:xfrm>
                      <a:off x="0" y="0"/>
                      <a:ext cx="5943600" cy="4475480"/>
                    </a:xfrm>
                    <a:prstGeom prst="rect">
                      <a:avLst/>
                    </a:prstGeom>
                    <a:ln>
                      <a:solidFill>
                        <a:schemeClr val="tx1"/>
                      </a:solidFill>
                    </a:ln>
                  </pic:spPr>
                </pic:pic>
              </a:graphicData>
            </a:graphic>
          </wp:inline>
        </w:drawing>
      </w:r>
    </w:p>
    <w:p w14:paraId="32A49453" w14:textId="39B6AE28" w:rsidR="004B4A0A" w:rsidRPr="00520755" w:rsidRDefault="00CA6F28" w:rsidP="00D55162">
      <w:pPr>
        <w:pStyle w:val="Heading2"/>
        <w:rPr>
          <w:rFonts w:ascii="Times New Roman" w:hAnsi="Times New Roman" w:cs="Times New Roman"/>
        </w:rPr>
      </w:pPr>
      <w:bookmarkStart w:id="12" w:name="_Toc165660351"/>
      <w:r w:rsidRPr="00520755">
        <w:rPr>
          <w:rFonts w:ascii="Times New Roman" w:hAnsi="Times New Roman" w:cs="Times New Roman"/>
        </w:rPr>
        <w:t xml:space="preserve">3.3 </w:t>
      </w:r>
      <w:r w:rsidR="00F359F2">
        <w:rPr>
          <w:rFonts w:ascii="Times New Roman" w:hAnsi="Times New Roman" w:cs="Times New Roman"/>
        </w:rPr>
        <w:t>Warehouse Design details</w:t>
      </w:r>
      <w:bookmarkEnd w:id="12"/>
    </w:p>
    <w:p w14:paraId="3F15F69B" w14:textId="085D79F0" w:rsidR="00F359F2" w:rsidRPr="00F359F2" w:rsidRDefault="00F359F2" w:rsidP="00F359F2">
      <w:pPr>
        <w:spacing w:line="240" w:lineRule="auto"/>
        <w:rPr>
          <w:rFonts w:ascii="Times New Roman" w:hAnsi="Times New Roman" w:cs="Times New Roman"/>
          <w:b/>
          <w:sz w:val="24"/>
          <w:szCs w:val="24"/>
        </w:rPr>
      </w:pPr>
      <w:r w:rsidRPr="00F359F2">
        <w:rPr>
          <w:rFonts w:ascii="Times New Roman" w:hAnsi="Times New Roman" w:cs="Times New Roman"/>
          <w:b/>
          <w:sz w:val="24"/>
          <w:szCs w:val="24"/>
        </w:rPr>
        <w:t>Role</w:t>
      </w:r>
      <w:r>
        <w:rPr>
          <w:rFonts w:ascii="Times New Roman" w:hAnsi="Times New Roman" w:cs="Times New Roman"/>
          <w:b/>
          <w:sz w:val="24"/>
          <w:szCs w:val="24"/>
        </w:rPr>
        <w:t xml:space="preserve"> Playing Dimension</w:t>
      </w:r>
    </w:p>
    <w:p w14:paraId="01EB36D4" w14:textId="0456719B" w:rsidR="004B4A0A" w:rsidRPr="00520755" w:rsidRDefault="004B4A0A" w:rsidP="008B1C85">
      <w:pPr>
        <w:jc w:val="both"/>
        <w:rPr>
          <w:rFonts w:ascii="Times New Roman" w:hAnsi="Times New Roman" w:cs="Times New Roman"/>
          <w:sz w:val="24"/>
          <w:szCs w:val="24"/>
        </w:rPr>
      </w:pPr>
      <w:r w:rsidRPr="00520755">
        <w:rPr>
          <w:rFonts w:ascii="Times New Roman" w:hAnsi="Times New Roman" w:cs="Times New Roman"/>
          <w:sz w:val="24"/>
          <w:szCs w:val="24"/>
        </w:rPr>
        <w:t>In the design of our data warehouse, we have employed role-playing dimensions, which are used to reference different business scenarios using the same dimension structure. This approach brings both efficiency and depth to our analysis. Specifically, we have two key role-playing dimensions:</w:t>
      </w:r>
    </w:p>
    <w:p w14:paraId="37A3070F" w14:textId="5BCDA0DD" w:rsidR="004B4A0A" w:rsidRPr="00520755" w:rsidRDefault="004B4A0A" w:rsidP="008B1C85">
      <w:pPr>
        <w:pStyle w:val="ListParagraph"/>
        <w:numPr>
          <w:ilvl w:val="0"/>
          <w:numId w:val="9"/>
        </w:numPr>
        <w:jc w:val="both"/>
        <w:rPr>
          <w:rFonts w:ascii="Times New Roman" w:hAnsi="Times New Roman" w:cs="Times New Roman"/>
          <w:sz w:val="24"/>
          <w:szCs w:val="24"/>
        </w:rPr>
      </w:pPr>
      <w:r w:rsidRPr="00520755">
        <w:rPr>
          <w:rFonts w:ascii="Times New Roman" w:hAnsi="Times New Roman" w:cs="Times New Roman"/>
          <w:b/>
          <w:sz w:val="24"/>
          <w:szCs w:val="24"/>
        </w:rPr>
        <w:t>Time Dimension</w:t>
      </w:r>
      <w:r w:rsidRPr="00520755">
        <w:rPr>
          <w:rFonts w:ascii="Times New Roman" w:hAnsi="Times New Roman" w:cs="Times New Roman"/>
          <w:sz w:val="24"/>
          <w:szCs w:val="24"/>
        </w:rPr>
        <w:t xml:space="preserve">: The Time Dimension is utilized in multiple contexts within the Flights Fact table, allowing us to track different time-specific events for each flight without duplicating dimensional data. Each flight has multiple </w:t>
      </w:r>
      <w:proofErr w:type="gramStart"/>
      <w:r w:rsidRPr="00520755">
        <w:rPr>
          <w:rFonts w:ascii="Times New Roman" w:hAnsi="Times New Roman" w:cs="Times New Roman"/>
          <w:sz w:val="24"/>
          <w:szCs w:val="24"/>
        </w:rPr>
        <w:t>time points</w:t>
      </w:r>
      <w:proofErr w:type="gramEnd"/>
      <w:r w:rsidRPr="00520755">
        <w:rPr>
          <w:rFonts w:ascii="Times New Roman" w:hAnsi="Times New Roman" w:cs="Times New Roman"/>
          <w:sz w:val="24"/>
          <w:szCs w:val="24"/>
        </w:rPr>
        <w:t xml:space="preserve">, such as scheduled departure and actual departure times. </w:t>
      </w:r>
    </w:p>
    <w:p w14:paraId="035F053B" w14:textId="240F7CF8" w:rsidR="004E45C6" w:rsidRPr="00520755" w:rsidRDefault="004B4A0A" w:rsidP="008B1C85">
      <w:pPr>
        <w:pStyle w:val="ListParagraph"/>
        <w:numPr>
          <w:ilvl w:val="0"/>
          <w:numId w:val="9"/>
        </w:numPr>
        <w:jc w:val="both"/>
        <w:rPr>
          <w:rFonts w:ascii="Times New Roman" w:hAnsi="Times New Roman" w:cs="Times New Roman"/>
          <w:sz w:val="24"/>
          <w:szCs w:val="24"/>
        </w:rPr>
      </w:pPr>
      <w:r w:rsidRPr="00520755">
        <w:rPr>
          <w:rFonts w:ascii="Times New Roman" w:hAnsi="Times New Roman" w:cs="Times New Roman"/>
          <w:b/>
          <w:sz w:val="24"/>
          <w:szCs w:val="24"/>
        </w:rPr>
        <w:t>Airport Dimension as a Role-Player</w:t>
      </w:r>
      <w:r w:rsidRPr="00520755">
        <w:rPr>
          <w:rFonts w:ascii="Times New Roman" w:hAnsi="Times New Roman" w:cs="Times New Roman"/>
          <w:sz w:val="24"/>
          <w:szCs w:val="24"/>
        </w:rPr>
        <w:t>: The Airport Dimension also plays dual roles, representing both the starting point and the destination for each flight. This singular dimension contains all necessary airport data but is linked twice to the Flights Fact table</w:t>
      </w:r>
      <w:r w:rsidR="009B32BC">
        <w:rPr>
          <w:rFonts w:ascii="Times New Roman" w:hAnsi="Times New Roman" w:cs="Times New Roman"/>
          <w:sz w:val="24"/>
          <w:szCs w:val="24"/>
        </w:rPr>
        <w:t xml:space="preserve"> - </w:t>
      </w:r>
      <w:r w:rsidRPr="00520755">
        <w:rPr>
          <w:rFonts w:ascii="Times New Roman" w:hAnsi="Times New Roman" w:cs="Times New Roman"/>
          <w:sz w:val="24"/>
          <w:szCs w:val="24"/>
        </w:rPr>
        <w:t xml:space="preserve">once as the Origin Airport ID and again as the Destination Airport ID. </w:t>
      </w:r>
    </w:p>
    <w:p w14:paraId="6DD51D54" w14:textId="313446D9" w:rsidR="004B4A0A" w:rsidRPr="00520755" w:rsidRDefault="004B4A0A" w:rsidP="008B1C85">
      <w:pPr>
        <w:jc w:val="both"/>
        <w:rPr>
          <w:rFonts w:ascii="Times New Roman" w:hAnsi="Times New Roman" w:cs="Times New Roman"/>
          <w:sz w:val="24"/>
          <w:szCs w:val="24"/>
        </w:rPr>
      </w:pPr>
      <w:r w:rsidRPr="00520755">
        <w:rPr>
          <w:rFonts w:ascii="Times New Roman" w:hAnsi="Times New Roman" w:cs="Times New Roman"/>
          <w:sz w:val="24"/>
          <w:szCs w:val="24"/>
        </w:rPr>
        <w:t xml:space="preserve">By implementing these role-playing dimensions, our data warehouse can handle multiple time-related and location-related aspects of flights efficiently. </w:t>
      </w:r>
    </w:p>
    <w:p w14:paraId="70C19474" w14:textId="043C660B" w:rsidR="00D112B5" w:rsidRPr="00520755" w:rsidRDefault="00D112B5" w:rsidP="00D55162">
      <w:pPr>
        <w:pStyle w:val="Heading2"/>
        <w:rPr>
          <w:rFonts w:ascii="Times New Roman" w:hAnsi="Times New Roman" w:cs="Times New Roman"/>
        </w:rPr>
      </w:pPr>
      <w:bookmarkStart w:id="13" w:name="_Toc165660352"/>
      <w:r w:rsidRPr="00520755">
        <w:rPr>
          <w:rFonts w:ascii="Times New Roman" w:hAnsi="Times New Roman" w:cs="Times New Roman"/>
        </w:rPr>
        <w:lastRenderedPageBreak/>
        <w:t>3.4 Data Warehouse</w:t>
      </w:r>
      <w:r w:rsidR="008B1C85" w:rsidRPr="00520755">
        <w:rPr>
          <w:rFonts w:ascii="Times New Roman" w:hAnsi="Times New Roman" w:cs="Times New Roman"/>
        </w:rPr>
        <w:t xml:space="preserve"> Implementation</w:t>
      </w:r>
      <w:r w:rsidRPr="00520755">
        <w:rPr>
          <w:rFonts w:ascii="Times New Roman" w:hAnsi="Times New Roman" w:cs="Times New Roman"/>
        </w:rPr>
        <w:t xml:space="preserve"> in SQL Server</w:t>
      </w:r>
      <w:bookmarkEnd w:id="13"/>
    </w:p>
    <w:p w14:paraId="12FB68C4" w14:textId="1686103D" w:rsidR="00D76EA7" w:rsidRPr="00520755" w:rsidRDefault="00D76EA7" w:rsidP="004B38A2">
      <w:pPr>
        <w:rPr>
          <w:rFonts w:ascii="Times New Roman" w:hAnsi="Times New Roman" w:cs="Times New Roman"/>
          <w:sz w:val="24"/>
          <w:szCs w:val="24"/>
        </w:rPr>
      </w:pPr>
      <w:r w:rsidRPr="00520755">
        <w:rPr>
          <w:rFonts w:ascii="Times New Roman" w:hAnsi="Times New Roman" w:cs="Times New Roman"/>
          <w:sz w:val="24"/>
          <w:szCs w:val="24"/>
        </w:rPr>
        <w:t xml:space="preserve">The data warehouse was implemented </w:t>
      </w:r>
      <w:r w:rsidR="004B38A2" w:rsidRPr="00520755">
        <w:rPr>
          <w:rFonts w:ascii="Times New Roman" w:hAnsi="Times New Roman" w:cs="Times New Roman"/>
          <w:sz w:val="24"/>
          <w:szCs w:val="24"/>
        </w:rPr>
        <w:t>using</w:t>
      </w:r>
      <w:r w:rsidRPr="00520755">
        <w:rPr>
          <w:rFonts w:ascii="Times New Roman" w:hAnsi="Times New Roman" w:cs="Times New Roman"/>
          <w:sz w:val="24"/>
          <w:szCs w:val="24"/>
        </w:rPr>
        <w:t xml:space="preserve"> SQL Server, reflecting the design of our Star Schema. We established tables corresponding to our schema:</w:t>
      </w:r>
    </w:p>
    <w:p w14:paraId="51EEDCA0" w14:textId="77777777" w:rsidR="00D76EA7" w:rsidRPr="00520755" w:rsidRDefault="00D76EA7" w:rsidP="004B38A2">
      <w:pPr>
        <w:pStyle w:val="ListParagraph"/>
        <w:numPr>
          <w:ilvl w:val="0"/>
          <w:numId w:val="11"/>
        </w:numPr>
        <w:rPr>
          <w:rFonts w:ascii="Times New Roman" w:hAnsi="Times New Roman" w:cs="Times New Roman"/>
          <w:sz w:val="24"/>
          <w:szCs w:val="24"/>
        </w:rPr>
      </w:pPr>
      <w:r w:rsidRPr="00520755">
        <w:rPr>
          <w:rFonts w:ascii="Times New Roman" w:hAnsi="Times New Roman" w:cs="Times New Roman"/>
          <w:sz w:val="24"/>
          <w:szCs w:val="24"/>
        </w:rPr>
        <w:t>Dimension Tables: Created to hold descriptive data, these include the Airline Dimension, Airport Dimension, Date Dimension, and Time Dimension tables, each with primary keys like Airline ID, Airport ID, Flight Date, and Time ID.</w:t>
      </w:r>
    </w:p>
    <w:p w14:paraId="5392D385" w14:textId="57119368" w:rsidR="00D76EA7" w:rsidRPr="00520755" w:rsidRDefault="00D76EA7" w:rsidP="004B38A2">
      <w:pPr>
        <w:pStyle w:val="ListParagraph"/>
        <w:numPr>
          <w:ilvl w:val="0"/>
          <w:numId w:val="11"/>
        </w:numPr>
        <w:rPr>
          <w:rFonts w:ascii="Times New Roman" w:hAnsi="Times New Roman" w:cs="Times New Roman"/>
          <w:sz w:val="24"/>
          <w:szCs w:val="24"/>
        </w:rPr>
      </w:pPr>
      <w:r w:rsidRPr="00520755">
        <w:rPr>
          <w:rFonts w:ascii="Times New Roman" w:hAnsi="Times New Roman" w:cs="Times New Roman"/>
          <w:sz w:val="24"/>
          <w:szCs w:val="24"/>
        </w:rPr>
        <w:t>Fact Table: The Flights Fact table was set up to store transactional data like departure and arrival times, and delay durations, linked to dimension tables through foreign keys.</w:t>
      </w:r>
    </w:p>
    <w:p w14:paraId="3618A1BF" w14:textId="43F9BBEE" w:rsidR="00D76EA7" w:rsidRPr="00520755" w:rsidRDefault="00D76EA7" w:rsidP="0001551F">
      <w:pPr>
        <w:rPr>
          <w:rFonts w:ascii="Times New Roman" w:hAnsi="Times New Roman" w:cs="Times New Roman"/>
          <w:sz w:val="24"/>
          <w:szCs w:val="24"/>
        </w:rPr>
      </w:pPr>
      <w:r w:rsidRPr="00520755">
        <w:rPr>
          <w:rFonts w:ascii="Times New Roman" w:hAnsi="Times New Roman" w:cs="Times New Roman"/>
          <w:sz w:val="24"/>
          <w:szCs w:val="24"/>
        </w:rPr>
        <w:t>Screenshots from SQL Server demonstrate the tables and their relationships, confirming the successful implementation of our data warehouse structure.</w:t>
      </w:r>
    </w:p>
    <w:p w14:paraId="0680D7CA" w14:textId="77777777" w:rsidR="00E159FC" w:rsidRDefault="00306FD4" w:rsidP="00306FD4">
      <w:pPr>
        <w:jc w:val="center"/>
        <w:rPr>
          <w:rFonts w:ascii="Calibri" w:hAnsi="Calibri" w:cs="Calibri"/>
          <w:sz w:val="24"/>
          <w:szCs w:val="24"/>
        </w:rPr>
      </w:pPr>
      <w:r w:rsidRPr="00306FD4">
        <w:rPr>
          <w:rFonts w:ascii="Calibri" w:hAnsi="Calibri" w:cs="Calibri"/>
          <w:noProof/>
          <w:sz w:val="24"/>
          <w:szCs w:val="24"/>
        </w:rPr>
        <w:drawing>
          <wp:inline distT="0" distB="0" distL="0" distR="0" wp14:anchorId="6A5EBB0B" wp14:editId="75C291E3">
            <wp:extent cx="4390044" cy="4203700"/>
            <wp:effectExtent l="19050" t="19050" r="10795" b="25400"/>
            <wp:docPr id="7" name="Picture 6" descr="A screenshot of a computer program&#10;&#10;Description automatically generated">
              <a:extLst xmlns:a="http://schemas.openxmlformats.org/drawingml/2006/main">
                <a:ext uri="{FF2B5EF4-FFF2-40B4-BE49-F238E27FC236}">
                  <a16:creationId xmlns:a16="http://schemas.microsoft.com/office/drawing/2014/main" id="{B151E370-5D30-D61F-1EBD-F528B22B7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Description automatically generated">
                      <a:extLst>
                        <a:ext uri="{FF2B5EF4-FFF2-40B4-BE49-F238E27FC236}">
                          <a16:creationId xmlns:a16="http://schemas.microsoft.com/office/drawing/2014/main" id="{B151E370-5D30-D61F-1EBD-F528B22B78B5}"/>
                        </a:ext>
                      </a:extLst>
                    </pic:cNvPr>
                    <pic:cNvPicPr>
                      <a:picLocks noChangeAspect="1"/>
                    </pic:cNvPicPr>
                  </pic:nvPicPr>
                  <pic:blipFill>
                    <a:blip r:embed="rId14"/>
                    <a:stretch>
                      <a:fillRect/>
                    </a:stretch>
                  </pic:blipFill>
                  <pic:spPr>
                    <a:xfrm>
                      <a:off x="0" y="0"/>
                      <a:ext cx="4409432" cy="4222265"/>
                    </a:xfrm>
                    <a:prstGeom prst="rect">
                      <a:avLst/>
                    </a:prstGeom>
                    <a:ln>
                      <a:solidFill>
                        <a:schemeClr val="tx1"/>
                      </a:solidFill>
                    </a:ln>
                  </pic:spPr>
                </pic:pic>
              </a:graphicData>
            </a:graphic>
          </wp:inline>
        </w:drawing>
      </w:r>
    </w:p>
    <w:p w14:paraId="5DE9CF4E" w14:textId="77777777" w:rsidR="0034099F" w:rsidRDefault="00E159FC" w:rsidP="00306FD4">
      <w:pPr>
        <w:jc w:val="center"/>
        <w:rPr>
          <w:rFonts w:ascii="Calibri" w:hAnsi="Calibri" w:cs="Calibri"/>
          <w:sz w:val="24"/>
          <w:szCs w:val="24"/>
        </w:rPr>
      </w:pPr>
      <w:r w:rsidRPr="00E159FC">
        <w:rPr>
          <w:rFonts w:ascii="Calibri" w:hAnsi="Calibri" w:cs="Calibri"/>
          <w:noProof/>
          <w:sz w:val="24"/>
          <w:szCs w:val="24"/>
        </w:rPr>
        <w:lastRenderedPageBreak/>
        <w:drawing>
          <wp:inline distT="0" distB="0" distL="0" distR="0" wp14:anchorId="4790D896" wp14:editId="3FF15B74">
            <wp:extent cx="4983039" cy="3619104"/>
            <wp:effectExtent l="19050" t="19050" r="27305" b="19685"/>
            <wp:docPr id="9" name="Picture 8" descr="A screenshot of a computer program&#10;&#10;Description automatically generated">
              <a:extLst xmlns:a="http://schemas.openxmlformats.org/drawingml/2006/main">
                <a:ext uri="{FF2B5EF4-FFF2-40B4-BE49-F238E27FC236}">
                  <a16:creationId xmlns:a16="http://schemas.microsoft.com/office/drawing/2014/main" id="{56E3CE77-5C25-8139-C069-D039F0DC9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Description automatically generated">
                      <a:extLst>
                        <a:ext uri="{FF2B5EF4-FFF2-40B4-BE49-F238E27FC236}">
                          <a16:creationId xmlns:a16="http://schemas.microsoft.com/office/drawing/2014/main" id="{56E3CE77-5C25-8139-C069-D039F0DC94FF}"/>
                        </a:ext>
                      </a:extLst>
                    </pic:cNvPr>
                    <pic:cNvPicPr>
                      <a:picLocks noChangeAspect="1"/>
                    </pic:cNvPicPr>
                  </pic:nvPicPr>
                  <pic:blipFill>
                    <a:blip r:embed="rId15"/>
                    <a:stretch>
                      <a:fillRect/>
                    </a:stretch>
                  </pic:blipFill>
                  <pic:spPr>
                    <a:xfrm>
                      <a:off x="0" y="0"/>
                      <a:ext cx="4983039" cy="3619104"/>
                    </a:xfrm>
                    <a:prstGeom prst="rect">
                      <a:avLst/>
                    </a:prstGeom>
                    <a:ln>
                      <a:solidFill>
                        <a:schemeClr val="tx1"/>
                      </a:solidFill>
                    </a:ln>
                  </pic:spPr>
                </pic:pic>
              </a:graphicData>
            </a:graphic>
          </wp:inline>
        </w:drawing>
      </w:r>
      <w:r w:rsidRPr="00E159FC">
        <w:rPr>
          <w:rFonts w:ascii="Calibri" w:hAnsi="Calibri" w:cs="Calibri"/>
          <w:sz w:val="24"/>
          <w:szCs w:val="24"/>
        </w:rPr>
        <w:t xml:space="preserve"> </w:t>
      </w:r>
    </w:p>
    <w:p w14:paraId="16440B74" w14:textId="77777777" w:rsidR="00D76EA7" w:rsidRDefault="00D76EA7" w:rsidP="00306FD4">
      <w:pPr>
        <w:jc w:val="center"/>
        <w:rPr>
          <w:rFonts w:ascii="Calibri" w:hAnsi="Calibri" w:cs="Calibri"/>
          <w:sz w:val="24"/>
          <w:szCs w:val="24"/>
        </w:rPr>
      </w:pPr>
    </w:p>
    <w:p w14:paraId="5BEA9514" w14:textId="77777777" w:rsidR="00F42A40" w:rsidRDefault="00A9477E" w:rsidP="00306FD4">
      <w:pPr>
        <w:jc w:val="center"/>
        <w:rPr>
          <w:rFonts w:ascii="Calibri" w:hAnsi="Calibri" w:cs="Calibri"/>
          <w:sz w:val="24"/>
          <w:szCs w:val="24"/>
        </w:rPr>
      </w:pPr>
      <w:r>
        <w:rPr>
          <w:rFonts w:ascii="Calibri" w:hAnsi="Calibri" w:cs="Calibri"/>
          <w:noProof/>
          <w:sz w:val="24"/>
          <w:szCs w:val="24"/>
          <w14:ligatures w14:val="standardContextual"/>
        </w:rPr>
        <mc:AlternateContent>
          <mc:Choice Requires="wps">
            <w:drawing>
              <wp:anchor distT="0" distB="0" distL="114300" distR="114300" simplePos="0" relativeHeight="251658240" behindDoc="0" locked="0" layoutInCell="1" allowOverlap="1" wp14:anchorId="5E70E354" wp14:editId="1031FF9F">
                <wp:simplePos x="0" y="0"/>
                <wp:positionH relativeFrom="column">
                  <wp:posOffset>1536700</wp:posOffset>
                </wp:positionH>
                <wp:positionV relativeFrom="paragraph">
                  <wp:posOffset>1852295</wp:posOffset>
                </wp:positionV>
                <wp:extent cx="2520950" cy="1384300"/>
                <wp:effectExtent l="0" t="0" r="12700" b="25400"/>
                <wp:wrapNone/>
                <wp:docPr id="1220631869" name="Rectangle 3"/>
                <wp:cNvGraphicFramePr/>
                <a:graphic xmlns:a="http://schemas.openxmlformats.org/drawingml/2006/main">
                  <a:graphicData uri="http://schemas.microsoft.com/office/word/2010/wordprocessingShape">
                    <wps:wsp>
                      <wps:cNvSpPr/>
                      <wps:spPr>
                        <a:xfrm>
                          <a:off x="0" y="0"/>
                          <a:ext cx="2520950" cy="1384300"/>
                        </a:xfrm>
                        <a:prstGeom prst="rect">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D3FD7" id="Rectangle 3" o:spid="_x0000_s1026" style="position:absolute;margin-left:121pt;margin-top:145.85pt;width:198.5pt;height:10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" filled="f" strokecolor="#156082 [3204]" strokeweight="1.5pt"/>
            </w:pict>
          </mc:Fallback>
        </mc:AlternateContent>
      </w:r>
      <w:r w:rsidR="00A3793F" w:rsidRPr="00A3793F">
        <w:rPr>
          <w:rFonts w:ascii="Calibri" w:hAnsi="Calibri" w:cs="Calibri"/>
          <w:noProof/>
          <w:sz w:val="24"/>
          <w:szCs w:val="24"/>
        </w:rPr>
        <w:drawing>
          <wp:inline distT="0" distB="0" distL="0" distR="0" wp14:anchorId="7CE75E8E" wp14:editId="30BEC8B1">
            <wp:extent cx="3781953" cy="3477110"/>
            <wp:effectExtent l="19050" t="19050" r="28575" b="28575"/>
            <wp:docPr id="1701575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5191" name="Picture 1" descr="A screenshot of a computer&#10;&#10;Description automatically generated"/>
                    <pic:cNvPicPr/>
                  </pic:nvPicPr>
                  <pic:blipFill>
                    <a:blip r:embed="rId16"/>
                    <a:stretch>
                      <a:fillRect/>
                    </a:stretch>
                  </pic:blipFill>
                  <pic:spPr>
                    <a:xfrm>
                      <a:off x="0" y="0"/>
                      <a:ext cx="3781953" cy="3477110"/>
                    </a:xfrm>
                    <a:prstGeom prst="rect">
                      <a:avLst/>
                    </a:prstGeom>
                    <a:ln>
                      <a:solidFill>
                        <a:schemeClr val="tx1"/>
                      </a:solidFill>
                    </a:ln>
                  </pic:spPr>
                </pic:pic>
              </a:graphicData>
            </a:graphic>
          </wp:inline>
        </w:drawing>
      </w:r>
      <w:r w:rsidR="0034099F" w:rsidRPr="0034099F">
        <w:rPr>
          <w:rFonts w:ascii="Calibri" w:hAnsi="Calibri" w:cs="Calibri"/>
          <w:sz w:val="24"/>
          <w:szCs w:val="24"/>
        </w:rPr>
        <w:t xml:space="preserve"> </w:t>
      </w:r>
    </w:p>
    <w:p w14:paraId="5183409B" w14:textId="77777777" w:rsidR="00F42A40" w:rsidRDefault="00F42A40" w:rsidP="00306FD4">
      <w:pPr>
        <w:jc w:val="center"/>
        <w:rPr>
          <w:rFonts w:ascii="Calibri" w:hAnsi="Calibri" w:cs="Calibri"/>
          <w:sz w:val="24"/>
          <w:szCs w:val="24"/>
        </w:rPr>
      </w:pPr>
    </w:p>
    <w:p w14:paraId="7C193D71" w14:textId="77777777" w:rsidR="00F42A40" w:rsidRDefault="00F42A40" w:rsidP="00306FD4">
      <w:pPr>
        <w:jc w:val="center"/>
        <w:rPr>
          <w:rFonts w:ascii="Calibri" w:hAnsi="Calibri" w:cs="Calibri"/>
          <w:sz w:val="24"/>
          <w:szCs w:val="24"/>
        </w:rPr>
      </w:pPr>
    </w:p>
    <w:p w14:paraId="37E886B3" w14:textId="54A545B5" w:rsidR="005765E6" w:rsidRPr="00520755" w:rsidRDefault="00F42A40" w:rsidP="00D55162">
      <w:pPr>
        <w:pStyle w:val="Heading2"/>
        <w:rPr>
          <w:rFonts w:ascii="Times New Roman" w:hAnsi="Times New Roman" w:cs="Times New Roman"/>
        </w:rPr>
      </w:pPr>
      <w:bookmarkStart w:id="14" w:name="_Toc165660353"/>
      <w:r w:rsidRPr="00520755">
        <w:rPr>
          <w:rFonts w:ascii="Times New Roman" w:hAnsi="Times New Roman" w:cs="Times New Roman"/>
        </w:rPr>
        <w:lastRenderedPageBreak/>
        <w:t>3.5 ETL</w:t>
      </w:r>
      <w:bookmarkEnd w:id="14"/>
    </w:p>
    <w:p w14:paraId="5A3B7AFC" w14:textId="32FB9D76" w:rsidR="002123D4" w:rsidRPr="00520755" w:rsidRDefault="003C4453" w:rsidP="00802761">
      <w:pPr>
        <w:jc w:val="both"/>
        <w:rPr>
          <w:rFonts w:ascii="Times New Roman" w:hAnsi="Times New Roman" w:cs="Times New Roman"/>
          <w:b/>
          <w:sz w:val="24"/>
          <w:szCs w:val="24"/>
        </w:rPr>
      </w:pPr>
      <w:r w:rsidRPr="00520755">
        <w:rPr>
          <w:rFonts w:ascii="Times New Roman" w:hAnsi="Times New Roman" w:cs="Times New Roman"/>
          <w:b/>
          <w:sz w:val="24"/>
          <w:szCs w:val="24"/>
        </w:rPr>
        <w:t>Airport Dimension</w:t>
      </w:r>
    </w:p>
    <w:p w14:paraId="1DCC26DD" w14:textId="051DF569" w:rsidR="007D62BC" w:rsidRDefault="007D62BC" w:rsidP="00802761">
      <w:pPr>
        <w:jc w:val="both"/>
        <w:rPr>
          <w:rFonts w:ascii="Calibri" w:hAnsi="Calibri" w:cs="Calibri"/>
          <w:sz w:val="24"/>
          <w:szCs w:val="24"/>
        </w:rPr>
      </w:pPr>
      <w:r w:rsidRPr="007D62BC">
        <w:rPr>
          <w:rFonts w:ascii="Calibri" w:hAnsi="Calibri" w:cs="Calibri"/>
          <w:noProof/>
          <w:sz w:val="24"/>
          <w:szCs w:val="24"/>
        </w:rPr>
        <w:drawing>
          <wp:inline distT="0" distB="0" distL="0" distR="0" wp14:anchorId="695C7C02" wp14:editId="4D1EAA3D">
            <wp:extent cx="5943600" cy="1821815"/>
            <wp:effectExtent l="12700" t="12700" r="12700" b="6985"/>
            <wp:docPr id="580990487" name="Picture 6" descr="A screenshot of a computer&#10;&#10;Description automatically generated">
              <a:extLst xmlns:a="http://schemas.openxmlformats.org/drawingml/2006/main">
                <a:ext uri="{FF2B5EF4-FFF2-40B4-BE49-F238E27FC236}">
                  <a16:creationId xmlns:a16="http://schemas.microsoft.com/office/drawing/2014/main" id="{90F5CB32-228E-AB25-F287-108804E175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0487" name="Picture 6" descr="A screenshot of a computer&#10;&#10;Description automatically generated">
                      <a:extLst>
                        <a:ext uri="{FF2B5EF4-FFF2-40B4-BE49-F238E27FC236}">
                          <a16:creationId xmlns:a16="http://schemas.microsoft.com/office/drawing/2014/main" id="{90F5CB32-228E-AB25-F287-108804E175D5}"/>
                        </a:ext>
                      </a:extLst>
                    </pic:cNvPr>
                    <pic:cNvPicPr>
                      <a:picLocks noChangeAspect="1"/>
                    </pic:cNvPicPr>
                  </pic:nvPicPr>
                  <pic:blipFill>
                    <a:blip r:embed="rId17"/>
                    <a:stretch>
                      <a:fillRect/>
                    </a:stretch>
                  </pic:blipFill>
                  <pic:spPr>
                    <a:xfrm>
                      <a:off x="0" y="0"/>
                      <a:ext cx="5943600" cy="1821815"/>
                    </a:xfrm>
                    <a:prstGeom prst="rect">
                      <a:avLst/>
                    </a:prstGeom>
                    <a:ln>
                      <a:solidFill>
                        <a:schemeClr val="tx1"/>
                      </a:solidFill>
                    </a:ln>
                  </pic:spPr>
                </pic:pic>
              </a:graphicData>
            </a:graphic>
          </wp:inline>
        </w:drawing>
      </w:r>
    </w:p>
    <w:p w14:paraId="0CBE85A2" w14:textId="77777777" w:rsidR="00C75445" w:rsidRDefault="00C75445" w:rsidP="00802761">
      <w:pPr>
        <w:jc w:val="both"/>
        <w:rPr>
          <w:rFonts w:ascii="Calibri" w:hAnsi="Calibri" w:cs="Calibri"/>
          <w:sz w:val="24"/>
          <w:szCs w:val="24"/>
        </w:rPr>
      </w:pPr>
    </w:p>
    <w:p w14:paraId="57BC7A96" w14:textId="27AB953D" w:rsidR="00C75445" w:rsidRPr="00520755" w:rsidRDefault="00C75445" w:rsidP="004A7104">
      <w:pPr>
        <w:rPr>
          <w:rFonts w:ascii="Times New Roman" w:hAnsi="Times New Roman" w:cs="Times New Roman"/>
          <w:sz w:val="24"/>
          <w:szCs w:val="24"/>
        </w:rPr>
      </w:pPr>
      <w:r w:rsidRPr="00520755">
        <w:rPr>
          <w:rFonts w:ascii="Times New Roman" w:hAnsi="Times New Roman" w:cs="Times New Roman"/>
          <w:sz w:val="24"/>
          <w:szCs w:val="24"/>
        </w:rPr>
        <w:t>The ETL process for the Airport Dimension in our data warehouse consists of the following steps:</w:t>
      </w:r>
    </w:p>
    <w:p w14:paraId="168A2F82" w14:textId="77777777" w:rsidR="0088116A" w:rsidRPr="00520755" w:rsidRDefault="0088116A" w:rsidP="004A7104">
      <w:pPr>
        <w:rPr>
          <w:rFonts w:ascii="Times New Roman" w:hAnsi="Times New Roman" w:cs="Times New Roman"/>
          <w:sz w:val="24"/>
          <w:szCs w:val="24"/>
        </w:rPr>
      </w:pPr>
      <w:r w:rsidRPr="00520755">
        <w:rPr>
          <w:rFonts w:ascii="Times New Roman" w:hAnsi="Times New Roman" w:cs="Times New Roman"/>
          <w:b/>
          <w:sz w:val="24"/>
          <w:szCs w:val="24"/>
        </w:rPr>
        <w:t>Excel Source</w:t>
      </w:r>
      <w:r w:rsidRPr="00520755">
        <w:rPr>
          <w:rFonts w:ascii="Times New Roman" w:hAnsi="Times New Roman" w:cs="Times New Roman"/>
          <w:sz w:val="24"/>
          <w:szCs w:val="24"/>
        </w:rPr>
        <w:t>: The process begins by importing a dataset with over 282,000 records from an Excel file, which contains detailed flight information.</w:t>
      </w:r>
    </w:p>
    <w:p w14:paraId="4E4D40A7" w14:textId="77777777" w:rsidR="0088116A" w:rsidRPr="00520755" w:rsidRDefault="0088116A" w:rsidP="004A7104">
      <w:pPr>
        <w:rPr>
          <w:rFonts w:ascii="Times New Roman" w:hAnsi="Times New Roman" w:cs="Times New Roman"/>
          <w:sz w:val="24"/>
          <w:szCs w:val="24"/>
        </w:rPr>
      </w:pPr>
      <w:r w:rsidRPr="00520755">
        <w:rPr>
          <w:rFonts w:ascii="Times New Roman" w:hAnsi="Times New Roman" w:cs="Times New Roman"/>
          <w:b/>
          <w:sz w:val="24"/>
          <w:szCs w:val="24"/>
        </w:rPr>
        <w:t>Multicast Transformation</w:t>
      </w:r>
      <w:r w:rsidRPr="00520755">
        <w:rPr>
          <w:rFonts w:ascii="Times New Roman" w:hAnsi="Times New Roman" w:cs="Times New Roman"/>
          <w:sz w:val="24"/>
          <w:szCs w:val="24"/>
        </w:rPr>
        <w:t>: This step utilizes a Multicast transformation to split the data into multiple streams. This approach enables parallel processing and efficient data manipulation.</w:t>
      </w:r>
    </w:p>
    <w:p w14:paraId="04B629E1" w14:textId="29220DD9" w:rsidR="0088116A" w:rsidRPr="00520755" w:rsidRDefault="0088116A" w:rsidP="004A7104">
      <w:pPr>
        <w:rPr>
          <w:rFonts w:ascii="Times New Roman" w:hAnsi="Times New Roman" w:cs="Times New Roman"/>
          <w:sz w:val="24"/>
          <w:szCs w:val="24"/>
        </w:rPr>
      </w:pPr>
      <w:r w:rsidRPr="00520755">
        <w:rPr>
          <w:rFonts w:ascii="Times New Roman" w:hAnsi="Times New Roman" w:cs="Times New Roman"/>
          <w:b/>
          <w:sz w:val="24"/>
          <w:szCs w:val="24"/>
        </w:rPr>
        <w:t>Union All Transformation</w:t>
      </w:r>
      <w:r w:rsidRPr="00520755">
        <w:rPr>
          <w:rFonts w:ascii="Times New Roman" w:hAnsi="Times New Roman" w:cs="Times New Roman"/>
          <w:sz w:val="24"/>
          <w:szCs w:val="24"/>
        </w:rPr>
        <w:t>: Subsequently, the Union All component merges data streams for origin and destination airports, treating each as distinct entries to capture every unique airport</w:t>
      </w:r>
      <w:r w:rsidR="00DA7118" w:rsidRPr="00520755">
        <w:rPr>
          <w:rFonts w:ascii="Times New Roman" w:hAnsi="Times New Roman" w:cs="Times New Roman"/>
          <w:sz w:val="24"/>
          <w:szCs w:val="24"/>
        </w:rPr>
        <w:t xml:space="preserve"> for</w:t>
      </w:r>
      <w:r w:rsidRPr="00520755">
        <w:rPr>
          <w:rFonts w:ascii="Times New Roman" w:hAnsi="Times New Roman" w:cs="Times New Roman"/>
          <w:sz w:val="24"/>
          <w:szCs w:val="24"/>
        </w:rPr>
        <w:t xml:space="preserve"> analysis.</w:t>
      </w:r>
    </w:p>
    <w:p w14:paraId="5B713CBB" w14:textId="48AF25D7" w:rsidR="0088116A" w:rsidRPr="00520755" w:rsidRDefault="0088116A" w:rsidP="004A7104">
      <w:pPr>
        <w:rPr>
          <w:rFonts w:ascii="Times New Roman" w:hAnsi="Times New Roman" w:cs="Times New Roman"/>
          <w:sz w:val="24"/>
          <w:szCs w:val="24"/>
        </w:rPr>
      </w:pPr>
      <w:r w:rsidRPr="00520755">
        <w:rPr>
          <w:rFonts w:ascii="Times New Roman" w:hAnsi="Times New Roman" w:cs="Times New Roman"/>
          <w:b/>
          <w:sz w:val="24"/>
          <w:szCs w:val="24"/>
        </w:rPr>
        <w:t xml:space="preserve">Derived Column </w:t>
      </w:r>
      <w:r w:rsidR="00CE1A6C" w:rsidRPr="00520755">
        <w:rPr>
          <w:rFonts w:ascii="Times New Roman" w:hAnsi="Times New Roman" w:cs="Times New Roman"/>
          <w:b/>
          <w:sz w:val="24"/>
          <w:szCs w:val="24"/>
        </w:rPr>
        <w:t>Transformation</w:t>
      </w:r>
      <w:r w:rsidR="00CE1A6C" w:rsidRPr="00520755">
        <w:rPr>
          <w:rFonts w:ascii="Times New Roman" w:hAnsi="Times New Roman" w:cs="Times New Roman"/>
          <w:sz w:val="24"/>
          <w:szCs w:val="24"/>
        </w:rPr>
        <w:t>:</w:t>
      </w:r>
    </w:p>
    <w:p w14:paraId="36952050" w14:textId="66D5F930" w:rsidR="006D2047" w:rsidRPr="004A7104" w:rsidRDefault="00CE1A6C" w:rsidP="00903AD9">
      <w:pPr>
        <w:jc w:val="center"/>
        <w:rPr>
          <w:rFonts w:ascii="Calibri" w:hAnsi="Calibri" w:cs="Calibri"/>
          <w:sz w:val="24"/>
          <w:szCs w:val="24"/>
        </w:rPr>
      </w:pPr>
      <w:r w:rsidRPr="004A7104">
        <w:rPr>
          <w:rFonts w:ascii="Calibri" w:hAnsi="Calibri" w:cs="Calibri"/>
          <w:noProof/>
          <w:sz w:val="24"/>
          <w:szCs w:val="24"/>
        </w:rPr>
        <w:drawing>
          <wp:inline distT="0" distB="0" distL="0" distR="0" wp14:anchorId="39C5A451" wp14:editId="3AF4E173">
            <wp:extent cx="4229100" cy="2721353"/>
            <wp:effectExtent l="12700" t="12700" r="12700" b="9525"/>
            <wp:docPr id="113613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39895" name="Picture 1" descr="A screenshot of a computer&#10;&#10;Description automatically generated"/>
                    <pic:cNvPicPr/>
                  </pic:nvPicPr>
                  <pic:blipFill>
                    <a:blip r:embed="rId18"/>
                    <a:stretch>
                      <a:fillRect/>
                    </a:stretch>
                  </pic:blipFill>
                  <pic:spPr>
                    <a:xfrm>
                      <a:off x="0" y="0"/>
                      <a:ext cx="4233089" cy="2723920"/>
                    </a:xfrm>
                    <a:prstGeom prst="rect">
                      <a:avLst/>
                    </a:prstGeom>
                    <a:ln>
                      <a:solidFill>
                        <a:schemeClr val="tx1"/>
                      </a:solidFill>
                    </a:ln>
                  </pic:spPr>
                </pic:pic>
              </a:graphicData>
            </a:graphic>
          </wp:inline>
        </w:drawing>
      </w:r>
    </w:p>
    <w:p w14:paraId="4FC16316" w14:textId="1021311C" w:rsidR="004A7104" w:rsidRPr="00520755" w:rsidRDefault="004A7104" w:rsidP="004A7104">
      <w:pPr>
        <w:rPr>
          <w:rFonts w:ascii="Times New Roman" w:hAnsi="Times New Roman" w:cs="Times New Roman"/>
          <w:sz w:val="24"/>
          <w:szCs w:val="24"/>
        </w:rPr>
      </w:pPr>
      <w:r w:rsidRPr="00520755">
        <w:rPr>
          <w:rFonts w:ascii="Times New Roman" w:hAnsi="Times New Roman" w:cs="Times New Roman"/>
          <w:sz w:val="24"/>
          <w:szCs w:val="24"/>
        </w:rPr>
        <w:lastRenderedPageBreak/>
        <w:t xml:space="preserve">Our data initially presented a concatenated format of city and state within the 'Airport City' column, such as "New York, NY." To isolate the city names for a cleaner and more focused analysis, </w:t>
      </w:r>
      <w:r w:rsidR="00455FA3" w:rsidRPr="00520755">
        <w:rPr>
          <w:rFonts w:ascii="Times New Roman" w:hAnsi="Times New Roman" w:cs="Times New Roman"/>
          <w:sz w:val="24"/>
          <w:szCs w:val="24"/>
        </w:rPr>
        <w:t>string</w:t>
      </w:r>
      <w:r w:rsidRPr="00520755">
        <w:rPr>
          <w:rFonts w:ascii="Times New Roman" w:hAnsi="Times New Roman" w:cs="Times New Roman"/>
          <w:sz w:val="24"/>
          <w:szCs w:val="24"/>
        </w:rPr>
        <w:t xml:space="preserve"> manipulation </w:t>
      </w:r>
      <w:r w:rsidR="00455FA3" w:rsidRPr="00520755">
        <w:rPr>
          <w:rFonts w:ascii="Times New Roman" w:hAnsi="Times New Roman" w:cs="Times New Roman"/>
          <w:sz w:val="24"/>
          <w:szCs w:val="24"/>
        </w:rPr>
        <w:t>is implemented</w:t>
      </w:r>
    </w:p>
    <w:p w14:paraId="49033170" w14:textId="376C8235" w:rsidR="004A7104" w:rsidRPr="00520755" w:rsidRDefault="00455FA3" w:rsidP="004A7104">
      <w:pPr>
        <w:rPr>
          <w:rFonts w:ascii="Times New Roman" w:hAnsi="Times New Roman" w:cs="Times New Roman"/>
          <w:sz w:val="24"/>
          <w:szCs w:val="24"/>
        </w:rPr>
      </w:pPr>
      <w:r w:rsidRPr="00520755">
        <w:rPr>
          <w:rFonts w:ascii="Times New Roman" w:hAnsi="Times New Roman" w:cs="Times New Roman"/>
          <w:sz w:val="24"/>
          <w:szCs w:val="24"/>
        </w:rPr>
        <w:t xml:space="preserve">Using </w:t>
      </w:r>
      <w:r w:rsidR="004A7104" w:rsidRPr="00520755">
        <w:rPr>
          <w:rFonts w:ascii="Times New Roman" w:hAnsi="Times New Roman" w:cs="Times New Roman"/>
          <w:sz w:val="24"/>
          <w:szCs w:val="24"/>
        </w:rPr>
        <w:t>LEFT and FINDSTRING functions in an expression to pinpoint the comma character and extract the city name portion of the string. This effectively separates the city names from the state abbreviations.</w:t>
      </w:r>
    </w:p>
    <w:p w14:paraId="4948EF76" w14:textId="39B16A8C" w:rsidR="004A7104" w:rsidRPr="00520755" w:rsidRDefault="004A7104" w:rsidP="004A7104">
      <w:pPr>
        <w:rPr>
          <w:rFonts w:ascii="Times New Roman" w:hAnsi="Times New Roman" w:cs="Times New Roman"/>
          <w:sz w:val="24"/>
          <w:szCs w:val="24"/>
        </w:rPr>
      </w:pPr>
      <w:r w:rsidRPr="00520755">
        <w:rPr>
          <w:rFonts w:ascii="Times New Roman" w:hAnsi="Times New Roman" w:cs="Times New Roman"/>
          <w:sz w:val="24"/>
          <w:szCs w:val="24"/>
        </w:rPr>
        <w:t>Before the transformation, the data appeared as "Phoenix, AZ" and after the application of our expression, the output was simplified to "Phoenix." This refinement ensures uniformity and precision within the 'Airport City' column, facilitating subsequent data analysis where city-specific information is required.</w:t>
      </w:r>
    </w:p>
    <w:p w14:paraId="2233C147" w14:textId="77777777" w:rsidR="0088116A" w:rsidRPr="00520755" w:rsidRDefault="0088116A" w:rsidP="004A7104">
      <w:pPr>
        <w:rPr>
          <w:rFonts w:ascii="Times New Roman" w:hAnsi="Times New Roman" w:cs="Times New Roman"/>
          <w:sz w:val="24"/>
          <w:szCs w:val="24"/>
        </w:rPr>
      </w:pPr>
      <w:r w:rsidRPr="00520755">
        <w:rPr>
          <w:rFonts w:ascii="Times New Roman" w:hAnsi="Times New Roman" w:cs="Times New Roman"/>
          <w:b/>
          <w:sz w:val="24"/>
          <w:szCs w:val="24"/>
        </w:rPr>
        <w:t>Sort Transformation</w:t>
      </w:r>
      <w:r w:rsidRPr="00520755">
        <w:rPr>
          <w:rFonts w:ascii="Times New Roman" w:hAnsi="Times New Roman" w:cs="Times New Roman"/>
          <w:sz w:val="24"/>
          <w:szCs w:val="24"/>
        </w:rPr>
        <w:t>: The final step in the ETL process uses a Sort transformation to eliminate duplicate records, thereby refining the list down to 227 unique airport records, ready for analysis.</w:t>
      </w:r>
    </w:p>
    <w:p w14:paraId="4993259F" w14:textId="278557E6" w:rsidR="00D56E10" w:rsidRPr="00520755" w:rsidRDefault="00D56E10" w:rsidP="004A7104">
      <w:pPr>
        <w:rPr>
          <w:rFonts w:ascii="Times New Roman" w:hAnsi="Times New Roman" w:cs="Times New Roman"/>
          <w:b/>
          <w:sz w:val="24"/>
          <w:szCs w:val="24"/>
        </w:rPr>
      </w:pPr>
      <w:r w:rsidRPr="00520755">
        <w:rPr>
          <w:rFonts w:ascii="Times New Roman" w:hAnsi="Times New Roman" w:cs="Times New Roman"/>
          <w:b/>
          <w:sz w:val="24"/>
          <w:szCs w:val="24"/>
        </w:rPr>
        <w:t>Control Flow</w:t>
      </w:r>
    </w:p>
    <w:p w14:paraId="5049C80C" w14:textId="77777777" w:rsidR="00D56E10" w:rsidRDefault="00D56E10" w:rsidP="00D56E10">
      <w:pPr>
        <w:jc w:val="both"/>
        <w:rPr>
          <w:rFonts w:ascii="Calibri" w:hAnsi="Calibri" w:cs="Calibri"/>
          <w:sz w:val="24"/>
          <w:szCs w:val="24"/>
        </w:rPr>
      </w:pPr>
      <w:r w:rsidRPr="005765E6">
        <w:rPr>
          <w:rFonts w:ascii="Calibri" w:hAnsi="Calibri" w:cs="Calibri"/>
          <w:noProof/>
          <w:sz w:val="24"/>
          <w:szCs w:val="24"/>
        </w:rPr>
        <w:drawing>
          <wp:inline distT="0" distB="0" distL="0" distR="0" wp14:anchorId="0F4FB757" wp14:editId="601BC2DC">
            <wp:extent cx="5943600" cy="2533650"/>
            <wp:effectExtent l="12700" t="12700" r="12700" b="19050"/>
            <wp:docPr id="4" name="Picture 3" descr="A screenshot of a computer&#10;&#10;Description automatically generated">
              <a:extLst xmlns:a="http://schemas.openxmlformats.org/drawingml/2006/main">
                <a:ext uri="{FF2B5EF4-FFF2-40B4-BE49-F238E27FC236}">
                  <a16:creationId xmlns:a16="http://schemas.microsoft.com/office/drawing/2014/main" id="{7DBDA8D2-754C-656A-6417-DD57F19837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7DBDA8D2-754C-656A-6417-DD57F198372D}"/>
                        </a:ext>
                      </a:extLst>
                    </pic:cNvPr>
                    <pic:cNvPicPr>
                      <a:picLocks noChangeAspect="1"/>
                    </pic:cNvPicPr>
                  </pic:nvPicPr>
                  <pic:blipFill>
                    <a:blip r:embed="rId19"/>
                    <a:stretch>
                      <a:fillRect/>
                    </a:stretch>
                  </pic:blipFill>
                  <pic:spPr>
                    <a:xfrm>
                      <a:off x="0" y="0"/>
                      <a:ext cx="5943600" cy="2533650"/>
                    </a:xfrm>
                    <a:prstGeom prst="rect">
                      <a:avLst/>
                    </a:prstGeom>
                    <a:ln>
                      <a:solidFill>
                        <a:schemeClr val="tx1"/>
                      </a:solidFill>
                    </a:ln>
                  </pic:spPr>
                </pic:pic>
              </a:graphicData>
            </a:graphic>
          </wp:inline>
        </w:drawing>
      </w:r>
    </w:p>
    <w:p w14:paraId="398C5BD6" w14:textId="77777777" w:rsidR="00D56E10" w:rsidRPr="00520755" w:rsidRDefault="00D56E10" w:rsidP="00D56E10">
      <w:pPr>
        <w:rPr>
          <w:rFonts w:ascii="Times New Roman" w:hAnsi="Times New Roman" w:cs="Times New Roman"/>
          <w:sz w:val="24"/>
          <w:szCs w:val="24"/>
        </w:rPr>
      </w:pPr>
      <w:r w:rsidRPr="00520755">
        <w:rPr>
          <w:rFonts w:ascii="Times New Roman" w:hAnsi="Times New Roman" w:cs="Times New Roman"/>
          <w:sz w:val="24"/>
          <w:szCs w:val="24"/>
        </w:rPr>
        <w:t>In our data warehouse's ETL process, we've established a sequence of operations to extract, transform, and load data from various sources into our system. Each task in this process represents a specific step aimed at structuring and incorporating data into our data warehouse.</w:t>
      </w:r>
    </w:p>
    <w:p w14:paraId="58ABF4A9" w14:textId="77777777" w:rsidR="00D56E10" w:rsidRPr="00520755" w:rsidRDefault="00D56E10" w:rsidP="00D56E10">
      <w:pPr>
        <w:pStyle w:val="ListParagraph"/>
        <w:numPr>
          <w:ilvl w:val="0"/>
          <w:numId w:val="15"/>
        </w:numPr>
        <w:rPr>
          <w:rFonts w:ascii="Times New Roman" w:hAnsi="Times New Roman" w:cs="Times New Roman"/>
          <w:sz w:val="24"/>
          <w:szCs w:val="24"/>
        </w:rPr>
      </w:pPr>
      <w:r w:rsidRPr="00520755">
        <w:rPr>
          <w:rFonts w:ascii="Times New Roman" w:hAnsi="Times New Roman" w:cs="Times New Roman"/>
          <w:sz w:val="24"/>
          <w:szCs w:val="24"/>
        </w:rPr>
        <w:t>Airport Dimension: Processes and formats airport details.</w:t>
      </w:r>
    </w:p>
    <w:p w14:paraId="57D5E204" w14:textId="77777777" w:rsidR="00D56E10" w:rsidRPr="00520755" w:rsidRDefault="00D56E10" w:rsidP="00D56E10">
      <w:pPr>
        <w:pStyle w:val="ListParagraph"/>
        <w:numPr>
          <w:ilvl w:val="0"/>
          <w:numId w:val="15"/>
        </w:numPr>
        <w:rPr>
          <w:rFonts w:ascii="Times New Roman" w:hAnsi="Times New Roman" w:cs="Times New Roman"/>
          <w:sz w:val="24"/>
          <w:szCs w:val="24"/>
        </w:rPr>
      </w:pPr>
      <w:r w:rsidRPr="00520755">
        <w:rPr>
          <w:rFonts w:ascii="Times New Roman" w:hAnsi="Times New Roman" w:cs="Times New Roman"/>
          <w:sz w:val="24"/>
          <w:szCs w:val="24"/>
        </w:rPr>
        <w:t>Time and Date Dimensions: Structures temporal data for analysis.</w:t>
      </w:r>
    </w:p>
    <w:p w14:paraId="434C9F80" w14:textId="77777777" w:rsidR="00D56E10" w:rsidRPr="00520755" w:rsidRDefault="00D56E10" w:rsidP="00D56E10">
      <w:pPr>
        <w:pStyle w:val="ListParagraph"/>
        <w:numPr>
          <w:ilvl w:val="0"/>
          <w:numId w:val="15"/>
        </w:numPr>
        <w:rPr>
          <w:rFonts w:ascii="Times New Roman" w:hAnsi="Times New Roman" w:cs="Times New Roman"/>
          <w:sz w:val="24"/>
          <w:szCs w:val="24"/>
        </w:rPr>
      </w:pPr>
      <w:r w:rsidRPr="00520755">
        <w:rPr>
          <w:rFonts w:ascii="Times New Roman" w:hAnsi="Times New Roman" w:cs="Times New Roman"/>
          <w:sz w:val="24"/>
          <w:szCs w:val="24"/>
        </w:rPr>
        <w:t>Airline Dimension: Prepares airline data for the related dimension table.</w:t>
      </w:r>
    </w:p>
    <w:p w14:paraId="6D8FC87D" w14:textId="77777777" w:rsidR="00D56E10" w:rsidRPr="00520755" w:rsidRDefault="00D56E10" w:rsidP="00D56E10">
      <w:pPr>
        <w:pStyle w:val="ListParagraph"/>
        <w:numPr>
          <w:ilvl w:val="0"/>
          <w:numId w:val="15"/>
        </w:numPr>
        <w:rPr>
          <w:rFonts w:ascii="Times New Roman" w:hAnsi="Times New Roman" w:cs="Times New Roman"/>
          <w:sz w:val="24"/>
          <w:szCs w:val="24"/>
        </w:rPr>
      </w:pPr>
      <w:r w:rsidRPr="00520755">
        <w:rPr>
          <w:rFonts w:ascii="Times New Roman" w:hAnsi="Times New Roman" w:cs="Times New Roman"/>
          <w:sz w:val="24"/>
          <w:szCs w:val="24"/>
        </w:rPr>
        <w:t>Flights Fact: Consolidates key flight metrics into the fact table.</w:t>
      </w:r>
    </w:p>
    <w:p w14:paraId="55749BCF" w14:textId="26E45970" w:rsidR="000C4582" w:rsidRPr="00520755" w:rsidRDefault="00D56E10" w:rsidP="00D56E10">
      <w:pPr>
        <w:rPr>
          <w:rFonts w:ascii="Times New Roman" w:hAnsi="Times New Roman" w:cs="Times New Roman"/>
          <w:sz w:val="24"/>
          <w:szCs w:val="24"/>
        </w:rPr>
      </w:pPr>
      <w:r w:rsidRPr="00520755">
        <w:rPr>
          <w:rFonts w:ascii="Times New Roman" w:hAnsi="Times New Roman" w:cs="Times New Roman"/>
          <w:sz w:val="24"/>
          <w:szCs w:val="24"/>
        </w:rPr>
        <w:t>The presence of green checkmarks indicates the successful completion of each task in our ETL process. These checkmarks signify that the data extraction, transformation, and loading procedures have been executed without errors</w:t>
      </w:r>
      <w:r w:rsidR="00D468EE" w:rsidRPr="00520755">
        <w:rPr>
          <w:rFonts w:ascii="Times New Roman" w:hAnsi="Times New Roman" w:cs="Times New Roman"/>
          <w:sz w:val="24"/>
          <w:szCs w:val="24"/>
        </w:rPr>
        <w:t>.</w:t>
      </w:r>
    </w:p>
    <w:p w14:paraId="7658D13A" w14:textId="48EA1D3A" w:rsidR="007D04AB" w:rsidRPr="00C8187F" w:rsidRDefault="007D04AB" w:rsidP="00802761">
      <w:pPr>
        <w:jc w:val="both"/>
        <w:rPr>
          <w:rFonts w:ascii="Times New Roman" w:hAnsi="Times New Roman" w:cs="Times New Roman"/>
          <w:sz w:val="24"/>
          <w:szCs w:val="24"/>
        </w:rPr>
      </w:pPr>
      <w:r w:rsidRPr="00C8187F">
        <w:rPr>
          <w:rFonts w:ascii="Times New Roman" w:hAnsi="Times New Roman" w:cs="Times New Roman"/>
          <w:sz w:val="24"/>
          <w:szCs w:val="24"/>
        </w:rPr>
        <w:lastRenderedPageBreak/>
        <w:t>After the ETL processes were executed, the Fact and Dimension table</w:t>
      </w:r>
      <w:r w:rsidR="00D468EE" w:rsidRPr="00C8187F">
        <w:rPr>
          <w:rFonts w:ascii="Times New Roman" w:hAnsi="Times New Roman" w:cs="Times New Roman"/>
          <w:sz w:val="24"/>
          <w:szCs w:val="24"/>
        </w:rPr>
        <w:t>’s</w:t>
      </w:r>
      <w:r w:rsidRPr="00C8187F">
        <w:rPr>
          <w:rFonts w:ascii="Times New Roman" w:hAnsi="Times New Roman" w:cs="Times New Roman"/>
          <w:sz w:val="24"/>
          <w:szCs w:val="24"/>
        </w:rPr>
        <w:t xml:space="preserve"> final structure was established within the SQL Server database, as demonstrated in the query output</w:t>
      </w:r>
      <w:r w:rsidR="00D468EE" w:rsidRPr="00C8187F">
        <w:rPr>
          <w:rFonts w:ascii="Times New Roman" w:hAnsi="Times New Roman" w:cs="Times New Roman"/>
          <w:sz w:val="24"/>
          <w:szCs w:val="24"/>
        </w:rPr>
        <w:t xml:space="preserve"> screenshots</w:t>
      </w:r>
    </w:p>
    <w:p w14:paraId="5168638E" w14:textId="77777777" w:rsidR="000C4582" w:rsidRDefault="00533E38" w:rsidP="00802761">
      <w:pPr>
        <w:jc w:val="both"/>
        <w:rPr>
          <w:rFonts w:ascii="Calibri" w:hAnsi="Calibri" w:cs="Calibri"/>
          <w:sz w:val="24"/>
          <w:szCs w:val="24"/>
        </w:rPr>
      </w:pPr>
      <w:r w:rsidRPr="00533E38">
        <w:rPr>
          <w:rFonts w:ascii="Calibri" w:hAnsi="Calibri" w:cs="Calibri"/>
          <w:noProof/>
          <w:sz w:val="24"/>
          <w:szCs w:val="24"/>
        </w:rPr>
        <w:drawing>
          <wp:inline distT="0" distB="0" distL="0" distR="0" wp14:anchorId="743C4297" wp14:editId="7EA2D26A">
            <wp:extent cx="5943600" cy="2229485"/>
            <wp:effectExtent l="12700" t="12700" r="12700" b="18415"/>
            <wp:docPr id="177338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1493" name="Picture 1" descr="A screenshot of a computer&#10;&#10;Description automatically generated"/>
                    <pic:cNvPicPr/>
                  </pic:nvPicPr>
                  <pic:blipFill>
                    <a:blip r:embed="rId20"/>
                    <a:stretch>
                      <a:fillRect/>
                    </a:stretch>
                  </pic:blipFill>
                  <pic:spPr>
                    <a:xfrm>
                      <a:off x="0" y="0"/>
                      <a:ext cx="5943600" cy="2229485"/>
                    </a:xfrm>
                    <a:prstGeom prst="rect">
                      <a:avLst/>
                    </a:prstGeom>
                    <a:ln>
                      <a:solidFill>
                        <a:schemeClr val="tx1"/>
                      </a:solidFill>
                    </a:ln>
                  </pic:spPr>
                </pic:pic>
              </a:graphicData>
            </a:graphic>
          </wp:inline>
        </w:drawing>
      </w:r>
      <w:r w:rsidRPr="00533E38">
        <w:rPr>
          <w:rFonts w:ascii="Calibri" w:hAnsi="Calibri" w:cs="Calibri"/>
          <w:sz w:val="24"/>
          <w:szCs w:val="24"/>
        </w:rPr>
        <w:t xml:space="preserve"> </w:t>
      </w:r>
    </w:p>
    <w:p w14:paraId="3FBDE503" w14:textId="77777777" w:rsidR="000C4582" w:rsidRDefault="000C4582" w:rsidP="00802761">
      <w:pPr>
        <w:jc w:val="both"/>
        <w:rPr>
          <w:rFonts w:ascii="Calibri" w:hAnsi="Calibri" w:cs="Calibri"/>
          <w:sz w:val="24"/>
          <w:szCs w:val="24"/>
        </w:rPr>
      </w:pPr>
    </w:p>
    <w:p w14:paraId="66EEAF91" w14:textId="77777777" w:rsidR="00B05ABF" w:rsidRDefault="000C4582" w:rsidP="00802761">
      <w:pPr>
        <w:jc w:val="both"/>
        <w:rPr>
          <w:rFonts w:ascii="Calibri" w:hAnsi="Calibri" w:cs="Calibri"/>
          <w:sz w:val="24"/>
          <w:szCs w:val="24"/>
        </w:rPr>
      </w:pPr>
      <w:r w:rsidRPr="000C4582">
        <w:rPr>
          <w:rFonts w:ascii="Calibri" w:hAnsi="Calibri" w:cs="Calibri"/>
          <w:noProof/>
          <w:sz w:val="24"/>
          <w:szCs w:val="24"/>
        </w:rPr>
        <w:drawing>
          <wp:inline distT="0" distB="0" distL="0" distR="0" wp14:anchorId="42E6DB79" wp14:editId="106084DE">
            <wp:extent cx="5943600" cy="2203450"/>
            <wp:effectExtent l="12700" t="12700" r="12700" b="19050"/>
            <wp:docPr id="60126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60748" name="Picture 1" descr="A screenshot of a computer&#10;&#10;Description automatically generated"/>
                    <pic:cNvPicPr/>
                  </pic:nvPicPr>
                  <pic:blipFill>
                    <a:blip r:embed="rId21"/>
                    <a:stretch>
                      <a:fillRect/>
                    </a:stretch>
                  </pic:blipFill>
                  <pic:spPr>
                    <a:xfrm>
                      <a:off x="0" y="0"/>
                      <a:ext cx="5943600" cy="2203450"/>
                    </a:xfrm>
                    <a:prstGeom prst="rect">
                      <a:avLst/>
                    </a:prstGeom>
                    <a:ln>
                      <a:solidFill>
                        <a:schemeClr val="tx1"/>
                      </a:solidFill>
                    </a:ln>
                  </pic:spPr>
                </pic:pic>
              </a:graphicData>
            </a:graphic>
          </wp:inline>
        </w:drawing>
      </w:r>
      <w:r w:rsidRPr="000C4582">
        <w:rPr>
          <w:rFonts w:ascii="Calibri" w:hAnsi="Calibri" w:cs="Calibri"/>
          <w:sz w:val="24"/>
          <w:szCs w:val="24"/>
        </w:rPr>
        <w:t xml:space="preserve"> </w:t>
      </w:r>
    </w:p>
    <w:p w14:paraId="3689F35A" w14:textId="77777777" w:rsidR="00B05ABF" w:rsidRDefault="00B05ABF" w:rsidP="00802761">
      <w:pPr>
        <w:jc w:val="both"/>
        <w:rPr>
          <w:rFonts w:ascii="Calibri" w:hAnsi="Calibri" w:cs="Calibri"/>
          <w:sz w:val="24"/>
          <w:szCs w:val="24"/>
        </w:rPr>
      </w:pPr>
    </w:p>
    <w:p w14:paraId="48760501" w14:textId="77777777" w:rsidR="0013725B" w:rsidRDefault="00B05ABF" w:rsidP="00802761">
      <w:pPr>
        <w:jc w:val="both"/>
        <w:rPr>
          <w:rFonts w:ascii="Calibri" w:hAnsi="Calibri" w:cs="Calibri"/>
          <w:sz w:val="24"/>
          <w:szCs w:val="24"/>
        </w:rPr>
      </w:pPr>
      <w:r w:rsidRPr="00B05ABF">
        <w:rPr>
          <w:rFonts w:ascii="Calibri" w:hAnsi="Calibri" w:cs="Calibri"/>
          <w:noProof/>
          <w:sz w:val="24"/>
          <w:szCs w:val="24"/>
        </w:rPr>
        <w:drawing>
          <wp:inline distT="0" distB="0" distL="0" distR="0" wp14:anchorId="44B8A74B" wp14:editId="65240C90">
            <wp:extent cx="5943600" cy="2198370"/>
            <wp:effectExtent l="12700" t="12700" r="12700" b="11430"/>
            <wp:docPr id="202659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1359" name="Picture 1" descr="A screenshot of a computer&#10;&#10;Description automatically generated"/>
                    <pic:cNvPicPr/>
                  </pic:nvPicPr>
                  <pic:blipFill>
                    <a:blip r:embed="rId22"/>
                    <a:stretch>
                      <a:fillRect/>
                    </a:stretch>
                  </pic:blipFill>
                  <pic:spPr>
                    <a:xfrm>
                      <a:off x="0" y="0"/>
                      <a:ext cx="5943600" cy="2198370"/>
                    </a:xfrm>
                    <a:prstGeom prst="rect">
                      <a:avLst/>
                    </a:prstGeom>
                    <a:ln>
                      <a:solidFill>
                        <a:schemeClr val="tx1"/>
                      </a:solidFill>
                    </a:ln>
                  </pic:spPr>
                </pic:pic>
              </a:graphicData>
            </a:graphic>
          </wp:inline>
        </w:drawing>
      </w:r>
      <w:r w:rsidRPr="00B05ABF">
        <w:rPr>
          <w:rFonts w:ascii="Calibri" w:hAnsi="Calibri" w:cs="Calibri"/>
          <w:sz w:val="24"/>
          <w:szCs w:val="24"/>
        </w:rPr>
        <w:t xml:space="preserve"> </w:t>
      </w:r>
    </w:p>
    <w:p w14:paraId="39ADF90D" w14:textId="77777777" w:rsidR="0013725B" w:rsidRDefault="0013725B" w:rsidP="00802761">
      <w:pPr>
        <w:jc w:val="both"/>
        <w:rPr>
          <w:rFonts w:ascii="Calibri" w:hAnsi="Calibri" w:cs="Calibri"/>
          <w:sz w:val="24"/>
          <w:szCs w:val="24"/>
        </w:rPr>
      </w:pPr>
    </w:p>
    <w:p w14:paraId="47C49086" w14:textId="77777777" w:rsidR="00460146" w:rsidRDefault="0013725B" w:rsidP="00802761">
      <w:pPr>
        <w:jc w:val="both"/>
        <w:rPr>
          <w:rFonts w:ascii="Calibri" w:hAnsi="Calibri" w:cs="Calibri"/>
          <w:sz w:val="24"/>
          <w:szCs w:val="24"/>
        </w:rPr>
      </w:pPr>
      <w:r w:rsidRPr="0013725B">
        <w:rPr>
          <w:rFonts w:ascii="Calibri" w:hAnsi="Calibri" w:cs="Calibri"/>
          <w:noProof/>
          <w:sz w:val="24"/>
          <w:szCs w:val="24"/>
        </w:rPr>
        <w:drawing>
          <wp:inline distT="0" distB="0" distL="0" distR="0" wp14:anchorId="74EA031E" wp14:editId="12C92A04">
            <wp:extent cx="5943600" cy="2323465"/>
            <wp:effectExtent l="12700" t="12700" r="12700" b="13335"/>
            <wp:docPr id="196327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73503" name="Picture 1" descr="A screenshot of a computer&#10;&#10;Description automatically generated"/>
                    <pic:cNvPicPr/>
                  </pic:nvPicPr>
                  <pic:blipFill>
                    <a:blip r:embed="rId23"/>
                    <a:stretch>
                      <a:fillRect/>
                    </a:stretch>
                  </pic:blipFill>
                  <pic:spPr>
                    <a:xfrm>
                      <a:off x="0" y="0"/>
                      <a:ext cx="5943600" cy="2323465"/>
                    </a:xfrm>
                    <a:prstGeom prst="rect">
                      <a:avLst/>
                    </a:prstGeom>
                    <a:ln>
                      <a:solidFill>
                        <a:schemeClr val="tx1"/>
                      </a:solidFill>
                    </a:ln>
                  </pic:spPr>
                </pic:pic>
              </a:graphicData>
            </a:graphic>
          </wp:inline>
        </w:drawing>
      </w:r>
      <w:r w:rsidRPr="0013725B">
        <w:rPr>
          <w:rFonts w:ascii="Calibri" w:hAnsi="Calibri" w:cs="Calibri"/>
          <w:sz w:val="24"/>
          <w:szCs w:val="24"/>
        </w:rPr>
        <w:t xml:space="preserve"> </w:t>
      </w:r>
    </w:p>
    <w:p w14:paraId="420BCAB6" w14:textId="77777777" w:rsidR="00460146" w:rsidRDefault="00460146" w:rsidP="00802761">
      <w:pPr>
        <w:jc w:val="both"/>
        <w:rPr>
          <w:rFonts w:ascii="Calibri" w:hAnsi="Calibri" w:cs="Calibri"/>
          <w:sz w:val="24"/>
          <w:szCs w:val="24"/>
        </w:rPr>
      </w:pPr>
    </w:p>
    <w:p w14:paraId="344B51B6" w14:textId="6D49FC0E" w:rsidR="00571659" w:rsidRPr="00E26B0C" w:rsidRDefault="00460146" w:rsidP="00802761">
      <w:pPr>
        <w:jc w:val="both"/>
        <w:rPr>
          <w:rFonts w:ascii="Calibri" w:hAnsi="Calibri" w:cs="Calibri"/>
          <w:sz w:val="24"/>
          <w:szCs w:val="24"/>
        </w:rPr>
      </w:pPr>
      <w:r w:rsidRPr="00460146">
        <w:rPr>
          <w:rFonts w:ascii="Calibri" w:hAnsi="Calibri" w:cs="Calibri"/>
          <w:noProof/>
          <w:sz w:val="24"/>
          <w:szCs w:val="24"/>
        </w:rPr>
        <w:drawing>
          <wp:inline distT="0" distB="0" distL="0" distR="0" wp14:anchorId="55048D19" wp14:editId="040A1D93">
            <wp:extent cx="5943600" cy="2319020"/>
            <wp:effectExtent l="12700" t="12700" r="12700" b="17780"/>
            <wp:docPr id="198035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50832" name="Picture 1" descr="A screenshot of a computer&#10;&#10;Description automatically generated"/>
                    <pic:cNvPicPr/>
                  </pic:nvPicPr>
                  <pic:blipFill>
                    <a:blip r:embed="rId24"/>
                    <a:stretch>
                      <a:fillRect/>
                    </a:stretch>
                  </pic:blipFill>
                  <pic:spPr>
                    <a:xfrm>
                      <a:off x="0" y="0"/>
                      <a:ext cx="5943600" cy="2319020"/>
                    </a:xfrm>
                    <a:prstGeom prst="rect">
                      <a:avLst/>
                    </a:prstGeom>
                    <a:ln>
                      <a:solidFill>
                        <a:schemeClr val="tx1"/>
                      </a:solidFill>
                    </a:ln>
                  </pic:spPr>
                </pic:pic>
              </a:graphicData>
            </a:graphic>
          </wp:inline>
        </w:drawing>
      </w:r>
      <w:r w:rsidRPr="00460146">
        <w:rPr>
          <w:rFonts w:ascii="Calibri" w:hAnsi="Calibri" w:cs="Calibri"/>
          <w:sz w:val="24"/>
          <w:szCs w:val="24"/>
        </w:rPr>
        <w:t xml:space="preserve"> </w:t>
      </w:r>
      <w:r w:rsidR="00571659" w:rsidRPr="00E26B0C">
        <w:rPr>
          <w:rFonts w:ascii="Calibri" w:hAnsi="Calibri" w:cs="Calibri"/>
          <w:sz w:val="24"/>
          <w:szCs w:val="24"/>
        </w:rPr>
        <w:br w:type="page"/>
      </w:r>
    </w:p>
    <w:p w14:paraId="45B518C6" w14:textId="63854729" w:rsidR="00E67A4B" w:rsidRPr="00AD570A" w:rsidRDefault="00A8422D" w:rsidP="000057CD">
      <w:pPr>
        <w:pStyle w:val="Heading1"/>
        <w:rPr>
          <w:rFonts w:ascii="Times New Roman" w:hAnsi="Times New Roman" w:cs="Times New Roman"/>
        </w:rPr>
      </w:pPr>
      <w:bookmarkStart w:id="15" w:name="_Toc165660354"/>
      <w:r w:rsidRPr="00AD570A">
        <w:rPr>
          <w:rFonts w:ascii="Times New Roman" w:hAnsi="Times New Roman" w:cs="Times New Roman"/>
        </w:rPr>
        <w:lastRenderedPageBreak/>
        <w:t xml:space="preserve">Chapter 4: </w:t>
      </w:r>
      <w:r w:rsidR="000D5B54" w:rsidRPr="00AD570A">
        <w:rPr>
          <w:rFonts w:ascii="Times New Roman" w:hAnsi="Times New Roman" w:cs="Times New Roman"/>
        </w:rPr>
        <w:t>Data Preparation</w:t>
      </w:r>
      <w:bookmarkEnd w:id="15"/>
    </w:p>
    <w:p w14:paraId="52CCBAB1" w14:textId="35A2E843" w:rsidR="002D2675" w:rsidRPr="00AD570A" w:rsidRDefault="002D2675" w:rsidP="00E67A4B">
      <w:pPr>
        <w:jc w:val="both"/>
        <w:rPr>
          <w:rFonts w:ascii="Times New Roman" w:hAnsi="Times New Roman" w:cs="Times New Roman"/>
          <w:sz w:val="24"/>
          <w:szCs w:val="24"/>
        </w:rPr>
      </w:pPr>
      <w:r w:rsidRPr="00AD570A">
        <w:rPr>
          <w:rFonts w:ascii="Times New Roman" w:hAnsi="Times New Roman" w:cs="Times New Roman"/>
          <w:sz w:val="24"/>
          <w:szCs w:val="24"/>
        </w:rPr>
        <w:t xml:space="preserve">In the preliminary stages of data preparation, </w:t>
      </w:r>
      <w:r w:rsidR="00740470" w:rsidRPr="00AD570A">
        <w:rPr>
          <w:rFonts w:ascii="Times New Roman" w:hAnsi="Times New Roman" w:cs="Times New Roman"/>
          <w:sz w:val="24"/>
          <w:szCs w:val="24"/>
        </w:rPr>
        <w:t>the</w:t>
      </w:r>
      <w:r w:rsidRPr="00AD570A">
        <w:rPr>
          <w:rFonts w:ascii="Times New Roman" w:hAnsi="Times New Roman" w:cs="Times New Roman"/>
          <w:sz w:val="24"/>
          <w:szCs w:val="24"/>
        </w:rPr>
        <w:t xml:space="preserve"> focus was on establishing a foundation of data integrity and usability for subsequent ETL processes and analysis.</w:t>
      </w:r>
    </w:p>
    <w:p w14:paraId="2609FDAF" w14:textId="26794CF1" w:rsidR="00E67A4B" w:rsidRPr="005A0E99" w:rsidRDefault="005A0E99" w:rsidP="005A0E99">
      <w:pPr>
        <w:pStyle w:val="Heading2"/>
        <w:rPr>
          <w:rFonts w:ascii="Times New Roman" w:hAnsi="Times New Roman" w:cs="Times New Roman"/>
        </w:rPr>
      </w:pPr>
      <w:bookmarkStart w:id="16" w:name="_Toc165660355"/>
      <w:r>
        <w:rPr>
          <w:rFonts w:ascii="Times New Roman" w:hAnsi="Times New Roman" w:cs="Times New Roman"/>
        </w:rPr>
        <w:t xml:space="preserve">4.1 </w:t>
      </w:r>
      <w:r w:rsidR="00740470" w:rsidRPr="005A0E99">
        <w:rPr>
          <w:rFonts w:ascii="Times New Roman" w:hAnsi="Times New Roman" w:cs="Times New Roman"/>
        </w:rPr>
        <w:t>Missing Values Check</w:t>
      </w:r>
      <w:bookmarkEnd w:id="16"/>
    </w:p>
    <w:p w14:paraId="0B522B77" w14:textId="78EFE3FB" w:rsidR="00740470" w:rsidRPr="00AD570A" w:rsidRDefault="00740470" w:rsidP="00E67A4B">
      <w:pPr>
        <w:jc w:val="both"/>
        <w:rPr>
          <w:rFonts w:ascii="Times New Roman" w:hAnsi="Times New Roman" w:cs="Times New Roman"/>
          <w:sz w:val="24"/>
          <w:szCs w:val="24"/>
        </w:rPr>
      </w:pPr>
      <w:r w:rsidRPr="00AD570A">
        <w:rPr>
          <w:rFonts w:ascii="Times New Roman" w:hAnsi="Times New Roman" w:cs="Times New Roman"/>
          <w:sz w:val="24"/>
          <w:szCs w:val="24"/>
        </w:rPr>
        <w:t xml:space="preserve">The dataset underwent a thorough examination for missing values across all columns. Utilizing Python's </w:t>
      </w:r>
      <w:proofErr w:type="gramStart"/>
      <w:r w:rsidRPr="00AD570A">
        <w:rPr>
          <w:rFonts w:ascii="Times New Roman" w:hAnsi="Times New Roman" w:cs="Times New Roman"/>
          <w:sz w:val="24"/>
          <w:szCs w:val="24"/>
        </w:rPr>
        <w:t>pandas</w:t>
      </w:r>
      <w:proofErr w:type="gramEnd"/>
      <w:r w:rsidRPr="00AD570A">
        <w:rPr>
          <w:rFonts w:ascii="Times New Roman" w:hAnsi="Times New Roman" w:cs="Times New Roman"/>
          <w:sz w:val="24"/>
          <w:szCs w:val="24"/>
        </w:rPr>
        <w:t xml:space="preserve"> library, the following code was executed to enumerate null entries:</w:t>
      </w:r>
    </w:p>
    <w:p w14:paraId="75823083" w14:textId="0F1AC699" w:rsidR="00740470" w:rsidRPr="00AD570A" w:rsidRDefault="00903AD9" w:rsidP="00E67A4B">
      <w:pPr>
        <w:jc w:val="both"/>
        <w:rPr>
          <w:rFonts w:ascii="Times New Roman" w:hAnsi="Times New Roman" w:cs="Times New Roman"/>
          <w:sz w:val="24"/>
          <w:szCs w:val="24"/>
        </w:rPr>
      </w:pPr>
      <w:r w:rsidRPr="00AD570A">
        <w:rPr>
          <w:rFonts w:ascii="Times New Roman" w:hAnsi="Times New Roman" w:cs="Times New Roman"/>
          <w:noProof/>
          <w:sz w:val="24"/>
          <w:szCs w:val="24"/>
        </w:rPr>
        <w:drawing>
          <wp:inline distT="0" distB="0" distL="0" distR="0" wp14:anchorId="1141914F" wp14:editId="6031AD9A">
            <wp:extent cx="3143250" cy="430471"/>
            <wp:effectExtent l="12700" t="12700" r="6350" b="14605"/>
            <wp:docPr id="13" name="Picture 12" descr="A close up of a text&#10;&#10;Description automatically generated">
              <a:extLst xmlns:a="http://schemas.openxmlformats.org/drawingml/2006/main">
                <a:ext uri="{FF2B5EF4-FFF2-40B4-BE49-F238E27FC236}">
                  <a16:creationId xmlns:a16="http://schemas.microsoft.com/office/drawing/2014/main" id="{DFCF2441-8C4F-3923-3038-D511911C5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close up of a text&#10;&#10;Description automatically generated">
                      <a:extLst>
                        <a:ext uri="{FF2B5EF4-FFF2-40B4-BE49-F238E27FC236}">
                          <a16:creationId xmlns:a16="http://schemas.microsoft.com/office/drawing/2014/main" id="{DFCF2441-8C4F-3923-3038-D511911C55E7}"/>
                        </a:ext>
                      </a:extLst>
                    </pic:cNvPr>
                    <pic:cNvPicPr>
                      <a:picLocks noChangeAspect="1"/>
                    </pic:cNvPicPr>
                  </pic:nvPicPr>
                  <pic:blipFill>
                    <a:blip r:embed="rId25"/>
                    <a:stretch>
                      <a:fillRect/>
                    </a:stretch>
                  </pic:blipFill>
                  <pic:spPr>
                    <a:xfrm>
                      <a:off x="0" y="0"/>
                      <a:ext cx="3264697" cy="447103"/>
                    </a:xfrm>
                    <a:prstGeom prst="rect">
                      <a:avLst/>
                    </a:prstGeom>
                    <a:ln>
                      <a:solidFill>
                        <a:schemeClr val="tx1"/>
                      </a:solidFill>
                    </a:ln>
                  </pic:spPr>
                </pic:pic>
              </a:graphicData>
            </a:graphic>
          </wp:inline>
        </w:drawing>
      </w:r>
    </w:p>
    <w:p w14:paraId="7EA1C9C5" w14:textId="22553FE5" w:rsidR="00740470" w:rsidRPr="00AD570A" w:rsidRDefault="00740470" w:rsidP="00E67A4B">
      <w:pPr>
        <w:jc w:val="both"/>
        <w:rPr>
          <w:rFonts w:ascii="Times New Roman" w:hAnsi="Times New Roman" w:cs="Times New Roman"/>
          <w:sz w:val="24"/>
          <w:szCs w:val="24"/>
        </w:rPr>
      </w:pPr>
      <w:r w:rsidRPr="00AD570A">
        <w:rPr>
          <w:rFonts w:ascii="Times New Roman" w:hAnsi="Times New Roman" w:cs="Times New Roman"/>
          <w:sz w:val="24"/>
          <w:szCs w:val="24"/>
        </w:rPr>
        <w:t>The output confirmed the absence of missing values, indicating that the dataset was complete and that imputation strategies were not required</w:t>
      </w:r>
    </w:p>
    <w:p w14:paraId="7E930C18" w14:textId="7D4C95A8" w:rsidR="00E67A4B" w:rsidRPr="005A0E99" w:rsidRDefault="005A0E99" w:rsidP="005A0E99">
      <w:pPr>
        <w:pStyle w:val="Heading2"/>
        <w:rPr>
          <w:rFonts w:ascii="Times New Roman" w:hAnsi="Times New Roman" w:cs="Times New Roman"/>
        </w:rPr>
      </w:pPr>
      <w:bookmarkStart w:id="17" w:name="_Toc165660356"/>
      <w:r>
        <w:rPr>
          <w:rFonts w:ascii="Times New Roman" w:hAnsi="Times New Roman" w:cs="Times New Roman"/>
        </w:rPr>
        <w:t xml:space="preserve">4.2 </w:t>
      </w:r>
      <w:r w:rsidR="00111E69" w:rsidRPr="005A0E99">
        <w:rPr>
          <w:rFonts w:ascii="Times New Roman" w:hAnsi="Times New Roman" w:cs="Times New Roman"/>
        </w:rPr>
        <w:t>Conversion of Date Format</w:t>
      </w:r>
      <w:bookmarkEnd w:id="17"/>
    </w:p>
    <w:p w14:paraId="11A83269" w14:textId="6207DA15" w:rsidR="00D4379B" w:rsidRPr="00AD570A" w:rsidRDefault="00111E69" w:rsidP="00E67A4B">
      <w:pPr>
        <w:jc w:val="both"/>
        <w:rPr>
          <w:rFonts w:ascii="Times New Roman" w:hAnsi="Times New Roman" w:cs="Times New Roman"/>
          <w:sz w:val="24"/>
          <w:szCs w:val="24"/>
        </w:rPr>
      </w:pPr>
      <w:r w:rsidRPr="00AD570A">
        <w:rPr>
          <w:rFonts w:ascii="Times New Roman" w:hAnsi="Times New Roman" w:cs="Times New Roman"/>
          <w:sz w:val="24"/>
          <w:szCs w:val="24"/>
        </w:rPr>
        <w:t xml:space="preserve"> </w:t>
      </w:r>
      <w:r w:rsidR="00C21F36" w:rsidRPr="00AD570A">
        <w:rPr>
          <w:rFonts w:ascii="Times New Roman" w:hAnsi="Times New Roman" w:cs="Times New Roman"/>
          <w:sz w:val="24"/>
          <w:szCs w:val="24"/>
        </w:rPr>
        <w:t>The '</w:t>
      </w:r>
      <w:proofErr w:type="spellStart"/>
      <w:r w:rsidR="00C21F36" w:rsidRPr="00AD570A">
        <w:rPr>
          <w:rFonts w:ascii="Times New Roman" w:hAnsi="Times New Roman" w:cs="Times New Roman"/>
          <w:sz w:val="24"/>
          <w:szCs w:val="24"/>
        </w:rPr>
        <w:t>FlightDate</w:t>
      </w:r>
      <w:proofErr w:type="spellEnd"/>
      <w:r w:rsidR="00C21F36" w:rsidRPr="00AD570A">
        <w:rPr>
          <w:rFonts w:ascii="Times New Roman" w:hAnsi="Times New Roman" w:cs="Times New Roman"/>
          <w:sz w:val="24"/>
          <w:szCs w:val="24"/>
        </w:rPr>
        <w:t>' field, vital for any time series analysis, was originally in an object data type. For more efficient manipulation and analysis, we converted '</w:t>
      </w:r>
      <w:proofErr w:type="spellStart"/>
      <w:r w:rsidR="00C21F36" w:rsidRPr="00AD570A">
        <w:rPr>
          <w:rFonts w:ascii="Times New Roman" w:hAnsi="Times New Roman" w:cs="Times New Roman"/>
          <w:sz w:val="24"/>
          <w:szCs w:val="24"/>
        </w:rPr>
        <w:t>FlightDate</w:t>
      </w:r>
      <w:proofErr w:type="spellEnd"/>
      <w:r w:rsidR="00C21F36" w:rsidRPr="00AD570A">
        <w:rPr>
          <w:rFonts w:ascii="Times New Roman" w:hAnsi="Times New Roman" w:cs="Times New Roman"/>
          <w:sz w:val="24"/>
          <w:szCs w:val="24"/>
        </w:rPr>
        <w:t xml:space="preserve">' to the datetime data type using </w:t>
      </w:r>
      <w:proofErr w:type="spellStart"/>
      <w:r w:rsidR="00C21F36" w:rsidRPr="00AD570A">
        <w:rPr>
          <w:rFonts w:ascii="Times New Roman" w:hAnsi="Times New Roman" w:cs="Times New Roman"/>
          <w:sz w:val="24"/>
          <w:szCs w:val="24"/>
        </w:rPr>
        <w:t>pd.to_datetime</w:t>
      </w:r>
      <w:proofErr w:type="spellEnd"/>
      <w:r w:rsidR="00C21F36" w:rsidRPr="00AD570A">
        <w:rPr>
          <w:rFonts w:ascii="Times New Roman" w:hAnsi="Times New Roman" w:cs="Times New Roman"/>
          <w:sz w:val="24"/>
          <w:szCs w:val="24"/>
        </w:rPr>
        <w:t>(</w:t>
      </w:r>
      <w:proofErr w:type="spellStart"/>
      <w:r w:rsidR="00C21F36" w:rsidRPr="00AD570A">
        <w:rPr>
          <w:rFonts w:ascii="Times New Roman" w:hAnsi="Times New Roman" w:cs="Times New Roman"/>
          <w:sz w:val="24"/>
          <w:szCs w:val="24"/>
        </w:rPr>
        <w:t>flightsdata</w:t>
      </w:r>
      <w:proofErr w:type="spellEnd"/>
      <w:r w:rsidR="00C21F36" w:rsidRPr="00AD570A">
        <w:rPr>
          <w:rFonts w:ascii="Times New Roman" w:hAnsi="Times New Roman" w:cs="Times New Roman"/>
          <w:sz w:val="24"/>
          <w:szCs w:val="24"/>
        </w:rPr>
        <w:t>['</w:t>
      </w:r>
      <w:proofErr w:type="spellStart"/>
      <w:r w:rsidR="00C21F36" w:rsidRPr="00AD570A">
        <w:rPr>
          <w:rFonts w:ascii="Times New Roman" w:hAnsi="Times New Roman" w:cs="Times New Roman"/>
          <w:sz w:val="24"/>
          <w:szCs w:val="24"/>
        </w:rPr>
        <w:t>FlightDate</w:t>
      </w:r>
      <w:proofErr w:type="spellEnd"/>
      <w:r w:rsidR="00C21F36" w:rsidRPr="00AD570A">
        <w:rPr>
          <w:rFonts w:ascii="Times New Roman" w:hAnsi="Times New Roman" w:cs="Times New Roman"/>
          <w:sz w:val="24"/>
          <w:szCs w:val="24"/>
        </w:rPr>
        <w:t>']). This conversion enables accurate sorting, grouping, and interval calculations.</w:t>
      </w:r>
    </w:p>
    <w:p w14:paraId="26E1E953" w14:textId="4BE42CA0" w:rsidR="002D2675" w:rsidRDefault="00D4379B" w:rsidP="00E67A4B">
      <w:pPr>
        <w:jc w:val="both"/>
        <w:rPr>
          <w:rFonts w:ascii="Calibri" w:hAnsi="Calibri" w:cs="Calibri"/>
          <w:sz w:val="24"/>
          <w:szCs w:val="24"/>
        </w:rPr>
      </w:pPr>
      <w:r w:rsidRPr="00E67A4B">
        <w:rPr>
          <w:rFonts w:ascii="Calibri" w:hAnsi="Calibri" w:cs="Calibri"/>
          <w:noProof/>
          <w:sz w:val="24"/>
          <w:szCs w:val="24"/>
        </w:rPr>
        <w:drawing>
          <wp:inline distT="0" distB="0" distL="0" distR="0" wp14:anchorId="50555AFE" wp14:editId="643AC67D">
            <wp:extent cx="4762500" cy="761185"/>
            <wp:effectExtent l="12700" t="12700" r="12700" b="13970"/>
            <wp:docPr id="5" name="Picture 4" descr="A screen shot of a computer code&#10;&#10;Description automatically generated">
              <a:extLst xmlns:a="http://schemas.openxmlformats.org/drawingml/2006/main">
                <a:ext uri="{FF2B5EF4-FFF2-40B4-BE49-F238E27FC236}">
                  <a16:creationId xmlns:a16="http://schemas.microsoft.com/office/drawing/2014/main" id="{2B2AF03D-D7CC-6653-BD81-5D0D4E0C8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computer code&#10;&#10;Description automatically generated">
                      <a:extLst>
                        <a:ext uri="{FF2B5EF4-FFF2-40B4-BE49-F238E27FC236}">
                          <a16:creationId xmlns:a16="http://schemas.microsoft.com/office/drawing/2014/main" id="{2B2AF03D-D7CC-6653-BD81-5D0D4E0C82AE}"/>
                        </a:ext>
                      </a:extLst>
                    </pic:cNvPr>
                    <pic:cNvPicPr>
                      <a:picLocks noChangeAspect="1"/>
                    </pic:cNvPicPr>
                  </pic:nvPicPr>
                  <pic:blipFill>
                    <a:blip r:embed="rId26"/>
                    <a:stretch>
                      <a:fillRect/>
                    </a:stretch>
                  </pic:blipFill>
                  <pic:spPr>
                    <a:xfrm>
                      <a:off x="0" y="0"/>
                      <a:ext cx="4811807" cy="769066"/>
                    </a:xfrm>
                    <a:prstGeom prst="rect">
                      <a:avLst/>
                    </a:prstGeom>
                    <a:ln>
                      <a:solidFill>
                        <a:schemeClr val="tx1"/>
                      </a:solidFill>
                    </a:ln>
                  </pic:spPr>
                </pic:pic>
              </a:graphicData>
            </a:graphic>
          </wp:inline>
        </w:drawing>
      </w:r>
    </w:p>
    <w:p w14:paraId="4D396BE5" w14:textId="53E972FC" w:rsidR="00716A7D" w:rsidRPr="005A0E99" w:rsidRDefault="005A0E99" w:rsidP="005A0E99">
      <w:pPr>
        <w:pStyle w:val="Heading2"/>
        <w:rPr>
          <w:rFonts w:ascii="Times New Roman" w:hAnsi="Times New Roman" w:cs="Times New Roman"/>
        </w:rPr>
      </w:pPr>
      <w:bookmarkStart w:id="18" w:name="_Toc165660357"/>
      <w:r>
        <w:rPr>
          <w:rFonts w:ascii="Times New Roman" w:hAnsi="Times New Roman" w:cs="Times New Roman"/>
        </w:rPr>
        <w:t xml:space="preserve">4.3 </w:t>
      </w:r>
      <w:r w:rsidR="00716A7D" w:rsidRPr="005A0E99">
        <w:rPr>
          <w:rFonts w:ascii="Times New Roman" w:hAnsi="Times New Roman" w:cs="Times New Roman"/>
        </w:rPr>
        <w:t>Checking for Outliers</w:t>
      </w:r>
      <w:bookmarkEnd w:id="18"/>
    </w:p>
    <w:p w14:paraId="1B0801E2" w14:textId="51B62A9F" w:rsidR="00716A7D" w:rsidRPr="00AD570A" w:rsidRDefault="00716A7D" w:rsidP="00716A7D">
      <w:pPr>
        <w:rPr>
          <w:rFonts w:ascii="Times New Roman" w:hAnsi="Times New Roman" w:cs="Times New Roman"/>
          <w:sz w:val="24"/>
          <w:szCs w:val="24"/>
        </w:rPr>
      </w:pPr>
      <w:r w:rsidRPr="00AD570A">
        <w:rPr>
          <w:rFonts w:ascii="Times New Roman" w:hAnsi="Times New Roman" w:cs="Times New Roman"/>
          <w:sz w:val="24"/>
          <w:szCs w:val="24"/>
        </w:rPr>
        <w:t>After the initial analysis, the identification of outliers was carried out using the Interquartile Range (IQR) method</w:t>
      </w:r>
      <w:r w:rsidR="00573CA5" w:rsidRPr="00AD570A">
        <w:rPr>
          <w:rFonts w:ascii="Times New Roman" w:hAnsi="Times New Roman" w:cs="Times New Roman"/>
          <w:sz w:val="24"/>
          <w:szCs w:val="24"/>
        </w:rPr>
        <w:t>. Entries exceeding these defined limits were classified as outliers. The exclusion of such data points refined the overall dataset to 259,073 entries</w:t>
      </w:r>
      <w:r w:rsidR="006215E7" w:rsidRPr="00AD570A">
        <w:rPr>
          <w:rFonts w:ascii="Times New Roman" w:hAnsi="Times New Roman" w:cs="Times New Roman"/>
          <w:sz w:val="24"/>
          <w:szCs w:val="24"/>
        </w:rPr>
        <w:t>.</w:t>
      </w:r>
    </w:p>
    <w:p w14:paraId="11A690DE" w14:textId="0250A976" w:rsidR="002D2675" w:rsidRDefault="00716A7D" w:rsidP="002D2675">
      <w:r w:rsidRPr="005F1603">
        <w:rPr>
          <w:noProof/>
        </w:rPr>
        <w:drawing>
          <wp:inline distT="0" distB="0" distL="0" distR="0" wp14:anchorId="06378EF7" wp14:editId="76379D76">
            <wp:extent cx="3843117" cy="2305050"/>
            <wp:effectExtent l="12700" t="12700" r="17780" b="6350"/>
            <wp:docPr id="307380862" name="Picture 8" descr="A screenshot of a computer&#10;&#10;Description automatically generated">
              <a:extLst xmlns:a="http://schemas.openxmlformats.org/drawingml/2006/main">
                <a:ext uri="{FF2B5EF4-FFF2-40B4-BE49-F238E27FC236}">
                  <a16:creationId xmlns:a16="http://schemas.microsoft.com/office/drawing/2014/main" id="{A4EBE736-57F1-2A5E-5321-C5B272A30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96415" name="Picture 8" descr="A screenshot of a computer&#10;&#10;Description automatically generated">
                      <a:extLst>
                        <a:ext uri="{FF2B5EF4-FFF2-40B4-BE49-F238E27FC236}">
                          <a16:creationId xmlns:a16="http://schemas.microsoft.com/office/drawing/2014/main" id="{A4EBE736-57F1-2A5E-5321-C5B272A30F81}"/>
                        </a:ext>
                      </a:extLst>
                    </pic:cNvPr>
                    <pic:cNvPicPr>
                      <a:picLocks noChangeAspect="1"/>
                    </pic:cNvPicPr>
                  </pic:nvPicPr>
                  <pic:blipFill>
                    <a:blip r:embed="rId27"/>
                    <a:stretch>
                      <a:fillRect/>
                    </a:stretch>
                  </pic:blipFill>
                  <pic:spPr>
                    <a:xfrm>
                      <a:off x="0" y="0"/>
                      <a:ext cx="3852592" cy="2310733"/>
                    </a:xfrm>
                    <a:prstGeom prst="rect">
                      <a:avLst/>
                    </a:prstGeom>
                    <a:ln>
                      <a:solidFill>
                        <a:schemeClr val="tx1"/>
                      </a:solidFill>
                    </a:ln>
                  </pic:spPr>
                </pic:pic>
              </a:graphicData>
            </a:graphic>
          </wp:inline>
        </w:drawing>
      </w:r>
    </w:p>
    <w:p w14:paraId="621AD01D" w14:textId="0B07CF22" w:rsidR="000D5B54" w:rsidRPr="00AD570A" w:rsidRDefault="008A6729" w:rsidP="008A6729">
      <w:pPr>
        <w:pStyle w:val="Heading1"/>
        <w:rPr>
          <w:rFonts w:ascii="Times New Roman" w:hAnsi="Times New Roman" w:cs="Times New Roman"/>
        </w:rPr>
      </w:pPr>
      <w:bookmarkStart w:id="19" w:name="_Toc165660358"/>
      <w:r w:rsidRPr="00AD570A">
        <w:rPr>
          <w:rFonts w:ascii="Times New Roman" w:hAnsi="Times New Roman" w:cs="Times New Roman"/>
        </w:rPr>
        <w:lastRenderedPageBreak/>
        <w:t>Chapter 5: Data Exploration</w:t>
      </w:r>
      <w:bookmarkEnd w:id="19"/>
    </w:p>
    <w:p w14:paraId="21A92E95" w14:textId="5ECEC939" w:rsidR="00DA18A2" w:rsidRPr="007218E0" w:rsidRDefault="002639D2" w:rsidP="00647EA1">
      <w:pPr>
        <w:pStyle w:val="Heading2"/>
        <w:rPr>
          <w:rFonts w:ascii="Times New Roman" w:hAnsi="Times New Roman" w:cs="Times New Roman"/>
        </w:rPr>
      </w:pPr>
      <w:bookmarkStart w:id="20" w:name="_Toc165660359"/>
      <w:r w:rsidRPr="00AD570A">
        <w:rPr>
          <w:rFonts w:ascii="Times New Roman" w:hAnsi="Times New Roman" w:cs="Times New Roman"/>
        </w:rPr>
        <w:t xml:space="preserve">5.1 </w:t>
      </w:r>
      <w:r w:rsidR="00DA18A2" w:rsidRPr="007218E0">
        <w:rPr>
          <w:rFonts w:ascii="Times New Roman" w:hAnsi="Times New Roman" w:cs="Times New Roman"/>
        </w:rPr>
        <w:t>Statistical Summary</w:t>
      </w:r>
      <w:bookmarkEnd w:id="20"/>
    </w:p>
    <w:p w14:paraId="726CC46C" w14:textId="77777777" w:rsidR="00DA18A2" w:rsidRPr="00AD570A" w:rsidRDefault="00DA18A2" w:rsidP="002639D2">
      <w:pPr>
        <w:rPr>
          <w:rFonts w:ascii="Times New Roman" w:hAnsi="Times New Roman" w:cs="Times New Roman"/>
          <w:sz w:val="24"/>
          <w:szCs w:val="24"/>
        </w:rPr>
      </w:pPr>
      <w:r w:rsidRPr="00AD570A">
        <w:rPr>
          <w:rFonts w:ascii="Times New Roman" w:hAnsi="Times New Roman" w:cs="Times New Roman"/>
          <w:sz w:val="24"/>
          <w:szCs w:val="24"/>
        </w:rPr>
        <w:t>The exploratory data analysis began with generating a statistical summary of the dataset to understand the central tendencies and variability of departure delays:</w:t>
      </w:r>
    </w:p>
    <w:p w14:paraId="58C671BD" w14:textId="087CB0DF" w:rsidR="00B40D09" w:rsidRDefault="00B40D09" w:rsidP="00EA31C8">
      <w:pPr>
        <w:rPr>
          <w:rFonts w:ascii="Calibri" w:hAnsi="Calibri" w:cs="Calibri"/>
          <w:sz w:val="24"/>
          <w:szCs w:val="24"/>
        </w:rPr>
      </w:pPr>
      <w:r w:rsidRPr="00B40D09">
        <w:rPr>
          <w:rFonts w:ascii="Calibri" w:hAnsi="Calibri" w:cs="Calibri"/>
          <w:noProof/>
          <w:sz w:val="24"/>
          <w:szCs w:val="24"/>
        </w:rPr>
        <w:drawing>
          <wp:inline distT="0" distB="0" distL="0" distR="0" wp14:anchorId="329A0772" wp14:editId="24E86E7B">
            <wp:extent cx="3784600" cy="574512"/>
            <wp:effectExtent l="12700" t="12700" r="12700" b="10160"/>
            <wp:docPr id="377243064" name="Picture 2" descr="A close-up of a computer screen&#10;&#10;Description automatically generated">
              <a:extLst xmlns:a="http://schemas.openxmlformats.org/drawingml/2006/main">
                <a:ext uri="{FF2B5EF4-FFF2-40B4-BE49-F238E27FC236}">
                  <a16:creationId xmlns:a16="http://schemas.microsoft.com/office/drawing/2014/main" id="{9DC7DE06-2B5C-7F1E-99BA-C83E2707F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43064" name="Picture 2" descr="A close-up of a computer screen&#10;&#10;Description automatically generated">
                      <a:extLst>
                        <a:ext uri="{FF2B5EF4-FFF2-40B4-BE49-F238E27FC236}">
                          <a16:creationId xmlns:a16="http://schemas.microsoft.com/office/drawing/2014/main" id="{9DC7DE06-2B5C-7F1E-99BA-C83E2707F2CA}"/>
                        </a:ext>
                      </a:extLst>
                    </pic:cNvPr>
                    <pic:cNvPicPr>
                      <a:picLocks noChangeAspect="1"/>
                    </pic:cNvPicPr>
                  </pic:nvPicPr>
                  <pic:blipFill>
                    <a:blip r:embed="rId28"/>
                    <a:stretch>
                      <a:fillRect/>
                    </a:stretch>
                  </pic:blipFill>
                  <pic:spPr>
                    <a:xfrm>
                      <a:off x="0" y="0"/>
                      <a:ext cx="3818118" cy="579600"/>
                    </a:xfrm>
                    <a:prstGeom prst="rect">
                      <a:avLst/>
                    </a:prstGeom>
                    <a:ln>
                      <a:solidFill>
                        <a:schemeClr val="tx1"/>
                      </a:solidFill>
                    </a:ln>
                  </pic:spPr>
                </pic:pic>
              </a:graphicData>
            </a:graphic>
          </wp:inline>
        </w:drawing>
      </w:r>
    </w:p>
    <w:p w14:paraId="24682B60" w14:textId="580D19EB" w:rsidR="00EA31C8" w:rsidRPr="00EA31C8" w:rsidRDefault="00B40D09" w:rsidP="00EA31C8">
      <w:pPr>
        <w:rPr>
          <w:rFonts w:ascii="Calibri" w:hAnsi="Calibri" w:cs="Calibri"/>
          <w:sz w:val="24"/>
          <w:szCs w:val="24"/>
        </w:rPr>
      </w:pPr>
      <w:r w:rsidRPr="00B40D09">
        <w:rPr>
          <w:rFonts w:ascii="Calibri" w:hAnsi="Calibri" w:cs="Calibri"/>
          <w:noProof/>
          <w:sz w:val="24"/>
          <w:szCs w:val="24"/>
        </w:rPr>
        <w:drawing>
          <wp:inline distT="0" distB="0" distL="0" distR="0" wp14:anchorId="182B737B" wp14:editId="0674BFB5">
            <wp:extent cx="1612180" cy="1473200"/>
            <wp:effectExtent l="12700" t="12700" r="13970" b="12700"/>
            <wp:docPr id="1853720478" name="Picture 4" descr="A number of numbers and a percentage&#10;&#10;Description automatically generated with medium confidence">
              <a:extLst xmlns:a="http://schemas.openxmlformats.org/drawingml/2006/main">
                <a:ext uri="{FF2B5EF4-FFF2-40B4-BE49-F238E27FC236}">
                  <a16:creationId xmlns:a16="http://schemas.microsoft.com/office/drawing/2014/main" id="{71C2F8E2-F8C0-DD34-6F9C-0D33476AD3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20478" name="Picture 4" descr="A number of numbers and a percentage&#10;&#10;Description automatically generated with medium confidence">
                      <a:extLst>
                        <a:ext uri="{FF2B5EF4-FFF2-40B4-BE49-F238E27FC236}">
                          <a16:creationId xmlns:a16="http://schemas.microsoft.com/office/drawing/2014/main" id="{71C2F8E2-F8C0-DD34-6F9C-0D33476AD335}"/>
                        </a:ext>
                      </a:extLst>
                    </pic:cNvPr>
                    <pic:cNvPicPr>
                      <a:picLocks noChangeAspect="1"/>
                    </pic:cNvPicPr>
                  </pic:nvPicPr>
                  <pic:blipFill>
                    <a:blip r:embed="rId29"/>
                    <a:stretch>
                      <a:fillRect/>
                    </a:stretch>
                  </pic:blipFill>
                  <pic:spPr>
                    <a:xfrm>
                      <a:off x="0" y="0"/>
                      <a:ext cx="1616288" cy="1476954"/>
                    </a:xfrm>
                    <a:prstGeom prst="rect">
                      <a:avLst/>
                    </a:prstGeom>
                    <a:ln>
                      <a:solidFill>
                        <a:schemeClr val="tx1"/>
                      </a:solidFill>
                    </a:ln>
                  </pic:spPr>
                </pic:pic>
              </a:graphicData>
            </a:graphic>
          </wp:inline>
        </w:drawing>
      </w:r>
    </w:p>
    <w:p w14:paraId="2A0972C5" w14:textId="292D24E9" w:rsidR="00EA31C8" w:rsidRPr="00AD570A" w:rsidRDefault="00EA31C8" w:rsidP="00B40D09">
      <w:pPr>
        <w:jc w:val="both"/>
        <w:rPr>
          <w:rFonts w:ascii="Times New Roman" w:hAnsi="Times New Roman" w:cs="Times New Roman"/>
          <w:sz w:val="24"/>
          <w:szCs w:val="24"/>
        </w:rPr>
      </w:pPr>
      <w:r w:rsidRPr="00AD570A">
        <w:rPr>
          <w:rFonts w:ascii="Times New Roman" w:hAnsi="Times New Roman" w:cs="Times New Roman"/>
          <w:sz w:val="24"/>
          <w:szCs w:val="24"/>
        </w:rPr>
        <w:t xml:space="preserve">The descriptive statistics for </w:t>
      </w:r>
      <w:proofErr w:type="spellStart"/>
      <w:r w:rsidRPr="00AD570A">
        <w:rPr>
          <w:rFonts w:ascii="Times New Roman" w:hAnsi="Times New Roman" w:cs="Times New Roman"/>
          <w:sz w:val="24"/>
          <w:szCs w:val="24"/>
        </w:rPr>
        <w:t>DepDelay</w:t>
      </w:r>
      <w:proofErr w:type="spellEnd"/>
      <w:r w:rsidRPr="00AD570A">
        <w:rPr>
          <w:rFonts w:ascii="Times New Roman" w:hAnsi="Times New Roman" w:cs="Times New Roman"/>
          <w:sz w:val="24"/>
          <w:szCs w:val="24"/>
        </w:rPr>
        <w:t xml:space="preserve"> indicated an average delay of around 52 minutes. However, the range of delays was substantial, with the minimum being 1 minute and the maximum </w:t>
      </w:r>
      <w:proofErr w:type="gramStart"/>
      <w:r w:rsidRPr="00AD570A">
        <w:rPr>
          <w:rFonts w:ascii="Times New Roman" w:hAnsi="Times New Roman" w:cs="Times New Roman"/>
          <w:sz w:val="24"/>
          <w:szCs w:val="24"/>
        </w:rPr>
        <w:t>reaching up to</w:t>
      </w:r>
      <w:proofErr w:type="gramEnd"/>
      <w:r w:rsidRPr="00AD570A">
        <w:rPr>
          <w:rFonts w:ascii="Times New Roman" w:hAnsi="Times New Roman" w:cs="Times New Roman"/>
          <w:sz w:val="24"/>
          <w:szCs w:val="24"/>
        </w:rPr>
        <w:t xml:space="preserve"> 2545 minutes, suggesting the presence of extreme values or outliers.</w:t>
      </w:r>
    </w:p>
    <w:p w14:paraId="60E8D36C" w14:textId="660EDD95" w:rsidR="00E63913" w:rsidRPr="00AD570A" w:rsidRDefault="002639D2" w:rsidP="00647EA1">
      <w:pPr>
        <w:pStyle w:val="Heading2"/>
        <w:rPr>
          <w:rFonts w:ascii="Times New Roman" w:hAnsi="Times New Roman" w:cs="Times New Roman"/>
        </w:rPr>
      </w:pPr>
      <w:bookmarkStart w:id="21" w:name="_Toc165660360"/>
      <w:r w:rsidRPr="00AD570A">
        <w:rPr>
          <w:rStyle w:val="Strong"/>
          <w:rFonts w:ascii="Times New Roman" w:hAnsi="Times New Roman" w:cs="Times New Roman"/>
          <w:b w:val="0"/>
        </w:rPr>
        <w:t xml:space="preserve">5.2 </w:t>
      </w:r>
      <w:r w:rsidR="00E63913" w:rsidRPr="007218E0">
        <w:rPr>
          <w:rStyle w:val="Strong"/>
          <w:rFonts w:ascii="Times New Roman" w:hAnsi="Times New Roman" w:cs="Times New Roman"/>
          <w:b w:val="0"/>
        </w:rPr>
        <w:t>Outlier Identification and Management</w:t>
      </w:r>
      <w:bookmarkEnd w:id="21"/>
      <w:r w:rsidR="00C96010" w:rsidRPr="00AD570A">
        <w:rPr>
          <w:rStyle w:val="Strong"/>
          <w:rFonts w:ascii="Times New Roman" w:hAnsi="Times New Roman" w:cs="Times New Roman"/>
          <w:b w:val="0"/>
        </w:rPr>
        <w:t xml:space="preserve"> </w:t>
      </w:r>
    </w:p>
    <w:p w14:paraId="19CDB56D" w14:textId="1A620F92" w:rsidR="00184B34" w:rsidRPr="00AD570A" w:rsidRDefault="00184B34" w:rsidP="002639D2">
      <w:pPr>
        <w:jc w:val="both"/>
        <w:rPr>
          <w:rFonts w:ascii="Times New Roman" w:hAnsi="Times New Roman" w:cs="Times New Roman"/>
          <w:sz w:val="24"/>
          <w:szCs w:val="24"/>
        </w:rPr>
      </w:pPr>
      <w:r w:rsidRPr="00AD570A">
        <w:rPr>
          <w:rFonts w:ascii="Times New Roman" w:hAnsi="Times New Roman" w:cs="Times New Roman"/>
          <w:sz w:val="24"/>
          <w:szCs w:val="24"/>
        </w:rPr>
        <w:t>The application of z-score calculations was undertaken to detect and address outliers within the departure delay data (</w:t>
      </w:r>
      <w:proofErr w:type="spellStart"/>
      <w:r w:rsidRPr="00AD570A">
        <w:rPr>
          <w:rFonts w:ascii="Times New Roman" w:hAnsi="Times New Roman" w:cs="Times New Roman"/>
          <w:sz w:val="24"/>
          <w:szCs w:val="24"/>
        </w:rPr>
        <w:t>DepDelay</w:t>
      </w:r>
      <w:proofErr w:type="spellEnd"/>
      <w:r w:rsidRPr="00AD570A">
        <w:rPr>
          <w:rFonts w:ascii="Times New Roman" w:hAnsi="Times New Roman" w:cs="Times New Roman"/>
          <w:sz w:val="24"/>
          <w:szCs w:val="24"/>
        </w:rPr>
        <w:t xml:space="preserve">). A z-score quantifies how many standard deviations an element is from the mean, providing a basis for identifying data points that deviate significantly from the expected range. The calculation and filtration process </w:t>
      </w:r>
      <w:proofErr w:type="gramStart"/>
      <w:r w:rsidRPr="00AD570A">
        <w:rPr>
          <w:rFonts w:ascii="Times New Roman" w:hAnsi="Times New Roman" w:cs="Times New Roman"/>
          <w:sz w:val="24"/>
          <w:szCs w:val="24"/>
        </w:rPr>
        <w:t>is</w:t>
      </w:r>
      <w:proofErr w:type="gramEnd"/>
      <w:r w:rsidRPr="00AD570A">
        <w:rPr>
          <w:rFonts w:ascii="Times New Roman" w:hAnsi="Times New Roman" w:cs="Times New Roman"/>
          <w:sz w:val="24"/>
          <w:szCs w:val="24"/>
        </w:rPr>
        <w:t xml:space="preserve"> encapsulated in the following code:</w:t>
      </w:r>
    </w:p>
    <w:p w14:paraId="0B071EAA" w14:textId="57E3ACD9" w:rsidR="002639D2" w:rsidRPr="00E655F7" w:rsidRDefault="00DA4373" w:rsidP="00E655F7">
      <w:pPr>
        <w:rPr>
          <w:rFonts w:ascii="Calibri" w:hAnsi="Calibri" w:cs="Calibri"/>
          <w:sz w:val="24"/>
          <w:szCs w:val="24"/>
        </w:rPr>
      </w:pPr>
      <w:r w:rsidRPr="00DA4373">
        <w:rPr>
          <w:rFonts w:ascii="Calibri" w:hAnsi="Calibri" w:cs="Calibri"/>
          <w:noProof/>
          <w:sz w:val="24"/>
          <w:szCs w:val="24"/>
        </w:rPr>
        <w:lastRenderedPageBreak/>
        <w:drawing>
          <wp:inline distT="0" distB="0" distL="0" distR="0" wp14:anchorId="2A448E4A" wp14:editId="3AC68732">
            <wp:extent cx="4705350" cy="3582300"/>
            <wp:effectExtent l="12700" t="12700" r="6350" b="12065"/>
            <wp:docPr id="878780050" name="Picture 2">
              <a:extLst xmlns:a="http://schemas.openxmlformats.org/drawingml/2006/main">
                <a:ext uri="{FF2B5EF4-FFF2-40B4-BE49-F238E27FC236}">
                  <a16:creationId xmlns:a16="http://schemas.microsoft.com/office/drawing/2014/main" id="{D9518BD9-0F06-B597-3C87-322DDB095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9518BD9-0F06-B597-3C87-322DDB095A0C}"/>
                        </a:ext>
                      </a:extLst>
                    </pic:cNvPr>
                    <pic:cNvPicPr>
                      <a:picLocks noChangeAspect="1"/>
                    </pic:cNvPicPr>
                  </pic:nvPicPr>
                  <pic:blipFill>
                    <a:blip r:embed="rId30"/>
                    <a:stretch>
                      <a:fillRect/>
                    </a:stretch>
                  </pic:blipFill>
                  <pic:spPr>
                    <a:xfrm>
                      <a:off x="0" y="0"/>
                      <a:ext cx="4714158" cy="3589005"/>
                    </a:xfrm>
                    <a:prstGeom prst="rect">
                      <a:avLst/>
                    </a:prstGeom>
                    <a:ln>
                      <a:solidFill>
                        <a:schemeClr val="tx1"/>
                      </a:solidFill>
                    </a:ln>
                  </pic:spPr>
                </pic:pic>
              </a:graphicData>
            </a:graphic>
          </wp:inline>
        </w:drawing>
      </w:r>
    </w:p>
    <w:p w14:paraId="5F801215" w14:textId="77777777" w:rsidR="002639D2" w:rsidRPr="0094284F" w:rsidRDefault="00A37DF7" w:rsidP="00E655F7">
      <w:pPr>
        <w:rPr>
          <w:rFonts w:ascii="Times New Roman" w:hAnsi="Times New Roman" w:cs="Times New Roman"/>
          <w:sz w:val="24"/>
          <w:szCs w:val="24"/>
        </w:rPr>
      </w:pPr>
      <w:r w:rsidRPr="0094284F">
        <w:rPr>
          <w:rFonts w:ascii="Times New Roman" w:hAnsi="Times New Roman" w:cs="Times New Roman"/>
          <w:sz w:val="24"/>
          <w:szCs w:val="24"/>
        </w:rPr>
        <w:t xml:space="preserve">This procedure effectively refined the dataset, reducing the data count from 282,631 to 278,689 observations. </w:t>
      </w:r>
    </w:p>
    <w:p w14:paraId="6C67AD19" w14:textId="04A8EC5B" w:rsidR="002639D2" w:rsidRPr="0094284F" w:rsidRDefault="005C0576" w:rsidP="00E655F7">
      <w:pPr>
        <w:rPr>
          <w:rFonts w:ascii="Times New Roman" w:hAnsi="Times New Roman" w:cs="Times New Roman"/>
          <w:sz w:val="24"/>
          <w:szCs w:val="24"/>
        </w:rPr>
      </w:pPr>
      <w:r w:rsidRPr="0094284F">
        <w:rPr>
          <w:rFonts w:ascii="Times New Roman" w:hAnsi="Times New Roman" w:cs="Times New Roman"/>
          <w:sz w:val="24"/>
          <w:szCs w:val="24"/>
        </w:rPr>
        <w:t>After</w:t>
      </w:r>
      <w:r w:rsidR="00A37DF7" w:rsidRPr="0094284F">
        <w:rPr>
          <w:rFonts w:ascii="Times New Roman" w:hAnsi="Times New Roman" w:cs="Times New Roman"/>
          <w:sz w:val="24"/>
          <w:szCs w:val="24"/>
        </w:rPr>
        <w:t xml:space="preserve"> this cleansing, the filtered dataset's departure delays were visualized using a box plot, offering a clear representation of the central tendency and variability without the distortion of outliers.</w:t>
      </w:r>
    </w:p>
    <w:p w14:paraId="43018675" w14:textId="7BDBE67F" w:rsidR="00DA18A2" w:rsidRDefault="00DA4373" w:rsidP="00DA18A2">
      <w:pPr>
        <w:jc w:val="both"/>
        <w:rPr>
          <w:rFonts w:ascii="Calibri" w:hAnsi="Calibri" w:cs="Calibri"/>
          <w:sz w:val="24"/>
          <w:szCs w:val="24"/>
        </w:rPr>
      </w:pPr>
      <w:r w:rsidRPr="00DA4373">
        <w:rPr>
          <w:rFonts w:ascii="Calibri" w:hAnsi="Calibri" w:cs="Calibri"/>
          <w:noProof/>
          <w:sz w:val="24"/>
          <w:szCs w:val="24"/>
        </w:rPr>
        <w:drawing>
          <wp:inline distT="0" distB="0" distL="0" distR="0" wp14:anchorId="4410E47B" wp14:editId="664597F5">
            <wp:extent cx="5943600" cy="3313430"/>
            <wp:effectExtent l="12700" t="12700" r="12700" b="13970"/>
            <wp:docPr id="100955972" name="Picture 3" descr="A graph with a line and a bar&#10;&#10;Description automatically generated with medium confidence">
              <a:extLst xmlns:a="http://schemas.openxmlformats.org/drawingml/2006/main">
                <a:ext uri="{FF2B5EF4-FFF2-40B4-BE49-F238E27FC236}">
                  <a16:creationId xmlns:a16="http://schemas.microsoft.com/office/drawing/2014/main" id="{CEA468B4-27E1-D9F9-B7F6-C97BC2A1F5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972" name="Picture 3" descr="A graph with a line and a bar&#10;&#10;Description automatically generated with medium confidence">
                      <a:extLst>
                        <a:ext uri="{FF2B5EF4-FFF2-40B4-BE49-F238E27FC236}">
                          <a16:creationId xmlns:a16="http://schemas.microsoft.com/office/drawing/2014/main" id="{CEA468B4-27E1-D9F9-B7F6-C97BC2A1F58B}"/>
                        </a:ext>
                      </a:extLst>
                    </pic:cNvPr>
                    <pic:cNvPicPr>
                      <a:picLocks noChangeAspect="1"/>
                    </pic:cNvPicPr>
                  </pic:nvPicPr>
                  <pic:blipFill>
                    <a:blip r:embed="rId31"/>
                    <a:stretch>
                      <a:fillRect/>
                    </a:stretch>
                  </pic:blipFill>
                  <pic:spPr>
                    <a:xfrm>
                      <a:off x="0" y="0"/>
                      <a:ext cx="5943600" cy="3313430"/>
                    </a:xfrm>
                    <a:prstGeom prst="rect">
                      <a:avLst/>
                    </a:prstGeom>
                    <a:ln>
                      <a:solidFill>
                        <a:schemeClr val="tx1"/>
                      </a:solidFill>
                    </a:ln>
                  </pic:spPr>
                </pic:pic>
              </a:graphicData>
            </a:graphic>
          </wp:inline>
        </w:drawing>
      </w:r>
    </w:p>
    <w:p w14:paraId="4AA2C419" w14:textId="20170685" w:rsidR="002639D2" w:rsidRPr="0094284F" w:rsidRDefault="002639D2" w:rsidP="00647EA1">
      <w:pPr>
        <w:pStyle w:val="Heading2"/>
        <w:rPr>
          <w:rStyle w:val="Strong"/>
          <w:rFonts w:ascii="Times New Roman" w:hAnsi="Times New Roman" w:cs="Times New Roman"/>
        </w:rPr>
      </w:pPr>
      <w:bookmarkStart w:id="22" w:name="_Toc165660361"/>
      <w:r w:rsidRPr="0094284F">
        <w:rPr>
          <w:rStyle w:val="Strong"/>
          <w:rFonts w:ascii="Times New Roman" w:hAnsi="Times New Roman" w:cs="Times New Roman"/>
          <w:b w:val="0"/>
        </w:rPr>
        <w:lastRenderedPageBreak/>
        <w:t>5.</w:t>
      </w:r>
      <w:r w:rsidR="004229C8" w:rsidRPr="0094284F">
        <w:rPr>
          <w:rStyle w:val="Strong"/>
          <w:rFonts w:ascii="Times New Roman" w:hAnsi="Times New Roman" w:cs="Times New Roman"/>
          <w:b w:val="0"/>
        </w:rPr>
        <w:t>3</w:t>
      </w:r>
      <w:r w:rsidRPr="0094284F">
        <w:rPr>
          <w:rStyle w:val="Strong"/>
          <w:rFonts w:ascii="Times New Roman" w:hAnsi="Times New Roman" w:cs="Times New Roman"/>
          <w:b w:val="0"/>
        </w:rPr>
        <w:t xml:space="preserve"> </w:t>
      </w:r>
      <w:r w:rsidR="004229C8" w:rsidRPr="0094284F">
        <w:rPr>
          <w:rStyle w:val="Strong"/>
          <w:rFonts w:ascii="Times New Roman" w:hAnsi="Times New Roman" w:cs="Times New Roman"/>
          <w:b w:val="0"/>
        </w:rPr>
        <w:t>Visual Exploration</w:t>
      </w:r>
      <w:bookmarkEnd w:id="22"/>
    </w:p>
    <w:p w14:paraId="4E4540F0" w14:textId="691CB487" w:rsidR="00DA18A2" w:rsidRPr="0094284F" w:rsidRDefault="001D22B9" w:rsidP="00813E87">
      <w:pPr>
        <w:pStyle w:val="NormalWeb"/>
        <w:jc w:val="both"/>
        <w:rPr>
          <w:rStyle w:val="Strong"/>
          <w:rFonts w:eastAsiaTheme="majorEastAsia"/>
        </w:rPr>
      </w:pPr>
      <w:r w:rsidRPr="0094284F">
        <w:rPr>
          <w:rStyle w:val="Strong"/>
          <w:rFonts w:eastAsiaTheme="majorEastAsia"/>
        </w:rPr>
        <w:t>Analysis of Average Departure Delays by Airline</w:t>
      </w:r>
    </w:p>
    <w:p w14:paraId="4F6DBCA2" w14:textId="5DA2F46C" w:rsidR="002F4B6B" w:rsidRPr="0094284F" w:rsidRDefault="002F4B6B" w:rsidP="00813E87">
      <w:pPr>
        <w:pStyle w:val="NormalWeb"/>
        <w:jc w:val="both"/>
      </w:pPr>
      <w:r w:rsidRPr="0094284F">
        <w:t>An examination of departure delays by airline was conducted using Python’s pandas and seaborn libraries. A bar plot was created to compare the average delays:</w:t>
      </w:r>
    </w:p>
    <w:p w14:paraId="24DACF4F" w14:textId="515E3CE9" w:rsidR="00804CA3" w:rsidRPr="00813E87" w:rsidRDefault="00804CA3" w:rsidP="00813E87">
      <w:pPr>
        <w:pStyle w:val="NormalWeb"/>
        <w:jc w:val="both"/>
        <w:rPr>
          <w:rFonts w:ascii="Calibri" w:hAnsi="Calibri" w:cs="Calibri"/>
          <w:sz w:val="32"/>
          <w:szCs w:val="32"/>
        </w:rPr>
      </w:pPr>
      <w:r w:rsidRPr="00813E87">
        <w:rPr>
          <w:rFonts w:ascii="Calibri" w:hAnsi="Calibri" w:cs="Calibri"/>
          <w:noProof/>
          <w:sz w:val="32"/>
          <w:szCs w:val="32"/>
        </w:rPr>
        <w:drawing>
          <wp:inline distT="0" distB="0" distL="0" distR="0" wp14:anchorId="2753A77D" wp14:editId="2FFD3480">
            <wp:extent cx="5943600" cy="1589405"/>
            <wp:effectExtent l="12700" t="12700" r="12700" b="10795"/>
            <wp:docPr id="845520678" name="Picture 4" descr="A screenshot of a computer code&#10;&#10;Description automatically generated">
              <a:extLst xmlns:a="http://schemas.openxmlformats.org/drawingml/2006/main">
                <a:ext uri="{FF2B5EF4-FFF2-40B4-BE49-F238E27FC236}">
                  <a16:creationId xmlns:a16="http://schemas.microsoft.com/office/drawing/2014/main" id="{5A3B04B0-7F3B-D049-89A9-45478A780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20678" name="Picture 4" descr="A screenshot of a computer code&#10;&#10;Description automatically generated">
                      <a:extLst>
                        <a:ext uri="{FF2B5EF4-FFF2-40B4-BE49-F238E27FC236}">
                          <a16:creationId xmlns:a16="http://schemas.microsoft.com/office/drawing/2014/main" id="{5A3B04B0-7F3B-D049-89A9-45478A780F2D}"/>
                        </a:ext>
                      </a:extLst>
                    </pic:cNvPr>
                    <pic:cNvPicPr>
                      <a:picLocks noChangeAspect="1"/>
                    </pic:cNvPicPr>
                  </pic:nvPicPr>
                  <pic:blipFill>
                    <a:blip r:embed="rId32"/>
                    <a:stretch>
                      <a:fillRect/>
                    </a:stretch>
                  </pic:blipFill>
                  <pic:spPr>
                    <a:xfrm>
                      <a:off x="0" y="0"/>
                      <a:ext cx="5943600" cy="1589405"/>
                    </a:xfrm>
                    <a:prstGeom prst="rect">
                      <a:avLst/>
                    </a:prstGeom>
                    <a:ln>
                      <a:solidFill>
                        <a:schemeClr val="tx1"/>
                      </a:solidFill>
                    </a:ln>
                  </pic:spPr>
                </pic:pic>
              </a:graphicData>
            </a:graphic>
          </wp:inline>
        </w:drawing>
      </w:r>
    </w:p>
    <w:p w14:paraId="165E8BB8" w14:textId="28A334E2" w:rsidR="00804CA3" w:rsidRPr="0094284F" w:rsidRDefault="005D338F" w:rsidP="00813E87">
      <w:pPr>
        <w:pStyle w:val="NormalWeb"/>
        <w:jc w:val="both"/>
        <w:rPr>
          <w:sz w:val="32"/>
          <w:szCs w:val="32"/>
        </w:rPr>
      </w:pPr>
      <w:r w:rsidRPr="0094284F">
        <w:t>The resulting visualization</w:t>
      </w:r>
      <w:r w:rsidR="00890945" w:rsidRPr="0094284F">
        <w:t xml:space="preserve"> highlights significant differences in average delays among airlines</w:t>
      </w:r>
      <w:r w:rsidR="00813E87" w:rsidRPr="0094284F">
        <w:t>.</w:t>
      </w:r>
    </w:p>
    <w:p w14:paraId="2013D136" w14:textId="51F41CF6" w:rsidR="00AB1F12" w:rsidRDefault="00804CA3" w:rsidP="002F4B6B">
      <w:pPr>
        <w:pStyle w:val="NormalWeb"/>
        <w:rPr>
          <w:rFonts w:ascii="Calibri" w:hAnsi="Calibri" w:cs="Calibri"/>
          <w:sz w:val="32"/>
          <w:szCs w:val="32"/>
        </w:rPr>
      </w:pPr>
      <w:r w:rsidRPr="00804CA3">
        <w:rPr>
          <w:rFonts w:ascii="Calibri" w:hAnsi="Calibri" w:cs="Calibri"/>
          <w:noProof/>
          <w:sz w:val="32"/>
          <w:szCs w:val="32"/>
        </w:rPr>
        <w:drawing>
          <wp:inline distT="0" distB="0" distL="0" distR="0" wp14:anchorId="7D0111E5" wp14:editId="1F4FA097">
            <wp:extent cx="5943600" cy="2570480"/>
            <wp:effectExtent l="12700" t="12700" r="12700" b="7620"/>
            <wp:docPr id="1577989053" name="Picture 2" descr="A graph with a bar chart&#10;&#10;Description automatically generated with medium confidence">
              <a:extLst xmlns:a="http://schemas.openxmlformats.org/drawingml/2006/main">
                <a:ext uri="{FF2B5EF4-FFF2-40B4-BE49-F238E27FC236}">
                  <a16:creationId xmlns:a16="http://schemas.microsoft.com/office/drawing/2014/main" id="{21FB6056-6F99-A3FE-EAC3-270F3A383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89053" name="Picture 2" descr="A graph with a bar chart&#10;&#10;Description automatically generated with medium confidence">
                      <a:extLst>
                        <a:ext uri="{FF2B5EF4-FFF2-40B4-BE49-F238E27FC236}">
                          <a16:creationId xmlns:a16="http://schemas.microsoft.com/office/drawing/2014/main" id="{21FB6056-6F99-A3FE-EAC3-270F3A383D12}"/>
                        </a:ext>
                      </a:extLst>
                    </pic:cNvPr>
                    <pic:cNvPicPr>
                      <a:picLocks noChangeAspect="1"/>
                    </pic:cNvPicPr>
                  </pic:nvPicPr>
                  <pic:blipFill>
                    <a:blip r:embed="rId33"/>
                    <a:stretch>
                      <a:fillRect/>
                    </a:stretch>
                  </pic:blipFill>
                  <pic:spPr>
                    <a:xfrm>
                      <a:off x="0" y="0"/>
                      <a:ext cx="5943600" cy="2570480"/>
                    </a:xfrm>
                    <a:prstGeom prst="rect">
                      <a:avLst/>
                    </a:prstGeom>
                    <a:ln>
                      <a:solidFill>
                        <a:schemeClr val="tx1"/>
                      </a:solidFill>
                    </a:ln>
                  </pic:spPr>
                </pic:pic>
              </a:graphicData>
            </a:graphic>
          </wp:inline>
        </w:drawing>
      </w:r>
    </w:p>
    <w:p w14:paraId="0D787340" w14:textId="77777777" w:rsidR="00E0505F" w:rsidRDefault="00E0505F" w:rsidP="002F4B6B">
      <w:pPr>
        <w:pStyle w:val="NormalWeb"/>
        <w:rPr>
          <w:rStyle w:val="Strong"/>
          <w:rFonts w:ascii="Calibri" w:eastAsiaTheme="majorEastAsia" w:hAnsi="Calibri" w:cs="Calibri"/>
        </w:rPr>
      </w:pPr>
    </w:p>
    <w:p w14:paraId="101E2E14" w14:textId="77777777" w:rsidR="00E0505F" w:rsidRDefault="00E0505F" w:rsidP="002F4B6B">
      <w:pPr>
        <w:pStyle w:val="NormalWeb"/>
        <w:rPr>
          <w:rStyle w:val="Strong"/>
          <w:rFonts w:ascii="Calibri" w:eastAsiaTheme="majorEastAsia" w:hAnsi="Calibri" w:cs="Calibri"/>
        </w:rPr>
      </w:pPr>
    </w:p>
    <w:p w14:paraId="092A0D95" w14:textId="77777777" w:rsidR="00E0505F" w:rsidRDefault="00E0505F" w:rsidP="002F4B6B">
      <w:pPr>
        <w:pStyle w:val="NormalWeb"/>
        <w:rPr>
          <w:rStyle w:val="Strong"/>
          <w:rFonts w:ascii="Calibri" w:eastAsiaTheme="majorEastAsia" w:hAnsi="Calibri" w:cs="Calibri"/>
        </w:rPr>
      </w:pPr>
    </w:p>
    <w:p w14:paraId="1B708161" w14:textId="77777777" w:rsidR="00E0505F" w:rsidRDefault="00E0505F" w:rsidP="002F4B6B">
      <w:pPr>
        <w:pStyle w:val="NormalWeb"/>
        <w:rPr>
          <w:rStyle w:val="Strong"/>
          <w:rFonts w:ascii="Calibri" w:eastAsiaTheme="majorEastAsia" w:hAnsi="Calibri" w:cs="Calibri"/>
        </w:rPr>
      </w:pPr>
    </w:p>
    <w:p w14:paraId="670F540C" w14:textId="77777777" w:rsidR="00E0505F" w:rsidRDefault="00E0505F" w:rsidP="002F4B6B">
      <w:pPr>
        <w:pStyle w:val="NormalWeb"/>
        <w:rPr>
          <w:rStyle w:val="Strong"/>
          <w:rFonts w:ascii="Calibri" w:eastAsiaTheme="majorEastAsia" w:hAnsi="Calibri" w:cs="Calibri"/>
        </w:rPr>
      </w:pPr>
    </w:p>
    <w:p w14:paraId="05624955" w14:textId="77777777" w:rsidR="00E0505F" w:rsidRDefault="00E0505F" w:rsidP="002F4B6B">
      <w:pPr>
        <w:pStyle w:val="NormalWeb"/>
        <w:rPr>
          <w:rStyle w:val="Strong"/>
          <w:rFonts w:ascii="Calibri" w:eastAsiaTheme="majorEastAsia" w:hAnsi="Calibri" w:cs="Calibri"/>
        </w:rPr>
      </w:pPr>
    </w:p>
    <w:p w14:paraId="5348128E" w14:textId="2D57C6C0" w:rsidR="005D338F" w:rsidRPr="0094284F" w:rsidRDefault="005D338F" w:rsidP="002F4B6B">
      <w:pPr>
        <w:pStyle w:val="NormalWeb"/>
        <w:rPr>
          <w:rStyle w:val="Strong"/>
          <w:rFonts w:eastAsiaTheme="majorEastAsia"/>
        </w:rPr>
      </w:pPr>
      <w:r w:rsidRPr="0094284F">
        <w:rPr>
          <w:rStyle w:val="Strong"/>
          <w:rFonts w:eastAsiaTheme="majorEastAsia"/>
        </w:rPr>
        <w:lastRenderedPageBreak/>
        <w:t>Relationship between Departure Delay and Distance</w:t>
      </w:r>
    </w:p>
    <w:p w14:paraId="3446E336" w14:textId="5D5E15EB" w:rsidR="00201833" w:rsidRPr="0094284F" w:rsidRDefault="00201833" w:rsidP="002F4B6B">
      <w:pPr>
        <w:pStyle w:val="NormalWeb"/>
      </w:pPr>
      <w:r w:rsidRPr="0094284F">
        <w:t xml:space="preserve">A scatter plot was generated to investigate the relationship between flight departure delays and the distance </w:t>
      </w:r>
      <w:proofErr w:type="gramStart"/>
      <w:r w:rsidRPr="0094284F">
        <w:t>traveled</w:t>
      </w:r>
      <w:proofErr w:type="gramEnd"/>
      <w:r w:rsidRPr="0094284F">
        <w:t>.</w:t>
      </w:r>
    </w:p>
    <w:p w14:paraId="45DCE795" w14:textId="3EBC5355" w:rsidR="0024006D" w:rsidRPr="008750B1" w:rsidRDefault="0024006D" w:rsidP="002F4B6B">
      <w:pPr>
        <w:pStyle w:val="NormalWeb"/>
        <w:rPr>
          <w:rFonts w:ascii="Calibri" w:hAnsi="Calibri" w:cs="Calibri"/>
        </w:rPr>
      </w:pPr>
      <w:r w:rsidRPr="0024006D">
        <w:rPr>
          <w:rFonts w:ascii="Calibri" w:hAnsi="Calibri" w:cs="Calibri"/>
          <w:noProof/>
        </w:rPr>
        <w:drawing>
          <wp:inline distT="0" distB="0" distL="0" distR="0" wp14:anchorId="59D5C177" wp14:editId="783342B2">
            <wp:extent cx="5943600" cy="1343025"/>
            <wp:effectExtent l="12700" t="12700" r="12700" b="15875"/>
            <wp:docPr id="1897256929" name="Picture 4" descr="A screen shot of a computer&#10;&#10;Description automatically generated">
              <a:extLst xmlns:a="http://schemas.openxmlformats.org/drawingml/2006/main">
                <a:ext uri="{FF2B5EF4-FFF2-40B4-BE49-F238E27FC236}">
                  <a16:creationId xmlns:a16="http://schemas.microsoft.com/office/drawing/2014/main" id="{617EA31F-3E84-CFAB-97DE-5DA500CF0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929" name="Picture 4" descr="A screen shot of a computer&#10;&#10;Description automatically generated">
                      <a:extLst>
                        <a:ext uri="{FF2B5EF4-FFF2-40B4-BE49-F238E27FC236}">
                          <a16:creationId xmlns:a16="http://schemas.microsoft.com/office/drawing/2014/main" id="{617EA31F-3E84-CFAB-97DE-5DA500CF0E3F}"/>
                        </a:ext>
                      </a:extLst>
                    </pic:cNvPr>
                    <pic:cNvPicPr>
                      <a:picLocks noChangeAspect="1"/>
                    </pic:cNvPicPr>
                  </pic:nvPicPr>
                  <pic:blipFill>
                    <a:blip r:embed="rId34"/>
                    <a:stretch>
                      <a:fillRect/>
                    </a:stretch>
                  </pic:blipFill>
                  <pic:spPr>
                    <a:xfrm>
                      <a:off x="0" y="0"/>
                      <a:ext cx="5943600" cy="1343025"/>
                    </a:xfrm>
                    <a:prstGeom prst="rect">
                      <a:avLst/>
                    </a:prstGeom>
                    <a:ln>
                      <a:solidFill>
                        <a:schemeClr val="tx1"/>
                      </a:solidFill>
                    </a:ln>
                  </pic:spPr>
                </pic:pic>
              </a:graphicData>
            </a:graphic>
          </wp:inline>
        </w:drawing>
      </w:r>
    </w:p>
    <w:p w14:paraId="541BB2EC" w14:textId="0025CC1B" w:rsidR="008750B1" w:rsidRDefault="008750B1" w:rsidP="002F4B6B">
      <w:pPr>
        <w:pStyle w:val="NormalWeb"/>
      </w:pPr>
      <w:r w:rsidRPr="0094284F">
        <w:t>The scatter plot displayed a dispersed set of points, indicating no clear linear relationship between the length of the delay and the distance of the flight. This suggests that other factors may have a more significant impact on the length of delays than the distance alone</w:t>
      </w:r>
      <w:r>
        <w:t>.</w:t>
      </w:r>
    </w:p>
    <w:p w14:paraId="4C981849" w14:textId="65CBF243" w:rsidR="0093257D" w:rsidRDefault="0093257D" w:rsidP="002F4B6B">
      <w:pPr>
        <w:pStyle w:val="NormalWeb"/>
        <w:rPr>
          <w:rFonts w:ascii="Calibri" w:hAnsi="Calibri" w:cs="Calibri"/>
          <w:sz w:val="32"/>
          <w:szCs w:val="32"/>
        </w:rPr>
      </w:pPr>
      <w:r w:rsidRPr="0093257D">
        <w:rPr>
          <w:rFonts w:ascii="Calibri" w:hAnsi="Calibri" w:cs="Calibri"/>
          <w:noProof/>
          <w:sz w:val="32"/>
          <w:szCs w:val="32"/>
        </w:rPr>
        <w:drawing>
          <wp:inline distT="0" distB="0" distL="0" distR="0" wp14:anchorId="5C19D166" wp14:editId="537CD45C">
            <wp:extent cx="5943600" cy="3756660"/>
            <wp:effectExtent l="12700" t="12700" r="12700" b="15240"/>
            <wp:docPr id="1331567521" name="Picture 3" descr="A graph of a scatter plot&#10;&#10;Description automatically generated">
              <a:extLst xmlns:a="http://schemas.openxmlformats.org/drawingml/2006/main">
                <a:ext uri="{FF2B5EF4-FFF2-40B4-BE49-F238E27FC236}">
                  <a16:creationId xmlns:a16="http://schemas.microsoft.com/office/drawing/2014/main" id="{CF9A44E6-6164-D7C6-5544-A778FADC4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7521" name="Picture 3" descr="A graph of a scatter plot&#10;&#10;Description automatically generated">
                      <a:extLst>
                        <a:ext uri="{FF2B5EF4-FFF2-40B4-BE49-F238E27FC236}">
                          <a16:creationId xmlns:a16="http://schemas.microsoft.com/office/drawing/2014/main" id="{CF9A44E6-6164-D7C6-5544-A778FADC4754}"/>
                        </a:ext>
                      </a:extLst>
                    </pic:cNvPr>
                    <pic:cNvPicPr>
                      <a:picLocks noChangeAspect="1"/>
                    </pic:cNvPicPr>
                  </pic:nvPicPr>
                  <pic:blipFill>
                    <a:blip r:embed="rId35"/>
                    <a:stretch>
                      <a:fillRect/>
                    </a:stretch>
                  </pic:blipFill>
                  <pic:spPr>
                    <a:xfrm>
                      <a:off x="0" y="0"/>
                      <a:ext cx="5943600" cy="3756660"/>
                    </a:xfrm>
                    <a:prstGeom prst="rect">
                      <a:avLst/>
                    </a:prstGeom>
                    <a:ln>
                      <a:solidFill>
                        <a:schemeClr val="tx1"/>
                      </a:solidFill>
                    </a:ln>
                  </pic:spPr>
                </pic:pic>
              </a:graphicData>
            </a:graphic>
          </wp:inline>
        </w:drawing>
      </w:r>
    </w:p>
    <w:p w14:paraId="7F7B1BE1" w14:textId="77777777" w:rsidR="0093257D" w:rsidRDefault="0093257D" w:rsidP="002F4B6B">
      <w:pPr>
        <w:pStyle w:val="NormalWeb"/>
        <w:rPr>
          <w:rFonts w:ascii="Calibri" w:hAnsi="Calibri" w:cs="Calibri"/>
          <w:sz w:val="32"/>
          <w:szCs w:val="32"/>
        </w:rPr>
      </w:pPr>
    </w:p>
    <w:p w14:paraId="0DDBB944" w14:textId="77777777" w:rsidR="0093257D" w:rsidRPr="002F4B6B" w:rsidRDefault="0093257D" w:rsidP="002F4B6B">
      <w:pPr>
        <w:pStyle w:val="NormalWeb"/>
        <w:rPr>
          <w:rFonts w:ascii="Calibri" w:hAnsi="Calibri" w:cs="Calibri"/>
          <w:sz w:val="32"/>
          <w:szCs w:val="32"/>
        </w:rPr>
      </w:pPr>
    </w:p>
    <w:p w14:paraId="37305D96" w14:textId="45A1F9A8" w:rsidR="00496C96" w:rsidRPr="0094284F" w:rsidRDefault="005F388D" w:rsidP="0093257D">
      <w:pPr>
        <w:pStyle w:val="Heading1"/>
        <w:rPr>
          <w:rFonts w:ascii="Times New Roman" w:hAnsi="Times New Roman" w:cs="Times New Roman"/>
        </w:rPr>
      </w:pPr>
      <w:bookmarkStart w:id="23" w:name="_Toc165660362"/>
      <w:r w:rsidRPr="0094284F">
        <w:rPr>
          <w:rFonts w:ascii="Times New Roman" w:hAnsi="Times New Roman" w:cs="Times New Roman"/>
        </w:rPr>
        <w:lastRenderedPageBreak/>
        <w:t>Chapter 6: Data Analysis and Results</w:t>
      </w:r>
      <w:bookmarkEnd w:id="23"/>
    </w:p>
    <w:p w14:paraId="060D6B37" w14:textId="563FCAB2" w:rsidR="00B868AB" w:rsidRPr="0094284F" w:rsidRDefault="00AB6FD7">
      <w:pPr>
        <w:rPr>
          <w:rFonts w:ascii="Times New Roman" w:hAnsi="Times New Roman" w:cs="Times New Roman"/>
          <w:sz w:val="24"/>
          <w:szCs w:val="24"/>
        </w:rPr>
      </w:pPr>
      <w:r w:rsidRPr="0094284F">
        <w:rPr>
          <w:rFonts w:ascii="Times New Roman" w:hAnsi="Times New Roman" w:cs="Times New Roman"/>
          <w:sz w:val="24"/>
          <w:szCs w:val="24"/>
        </w:rPr>
        <w:t xml:space="preserve">Our airline analysis focused </w:t>
      </w:r>
      <w:r w:rsidR="007708B9" w:rsidRPr="0094284F">
        <w:rPr>
          <w:rFonts w:ascii="Times New Roman" w:hAnsi="Times New Roman" w:cs="Times New Roman"/>
          <w:sz w:val="24"/>
          <w:szCs w:val="24"/>
        </w:rPr>
        <w:t xml:space="preserve">on flight delays at the airport level and the airline level. </w:t>
      </w:r>
      <w:r w:rsidR="00D75DD0" w:rsidRPr="0094284F">
        <w:rPr>
          <w:rFonts w:ascii="Times New Roman" w:hAnsi="Times New Roman" w:cs="Times New Roman"/>
          <w:sz w:val="24"/>
          <w:szCs w:val="24"/>
        </w:rPr>
        <w:t xml:space="preserve">Our methodology </w:t>
      </w:r>
      <w:r w:rsidR="00416BA7" w:rsidRPr="0094284F">
        <w:rPr>
          <w:rFonts w:ascii="Times New Roman" w:hAnsi="Times New Roman" w:cs="Times New Roman"/>
          <w:sz w:val="24"/>
          <w:szCs w:val="24"/>
        </w:rPr>
        <w:t xml:space="preserve">employed </w:t>
      </w:r>
      <w:r w:rsidR="00533728" w:rsidRPr="0094284F">
        <w:rPr>
          <w:rFonts w:ascii="Times New Roman" w:hAnsi="Times New Roman" w:cs="Times New Roman"/>
          <w:sz w:val="24"/>
          <w:szCs w:val="24"/>
        </w:rPr>
        <w:t xml:space="preserve">visual analytics </w:t>
      </w:r>
      <w:r w:rsidR="009D29FD" w:rsidRPr="0094284F">
        <w:rPr>
          <w:rFonts w:ascii="Times New Roman" w:hAnsi="Times New Roman" w:cs="Times New Roman"/>
          <w:sz w:val="24"/>
          <w:szCs w:val="24"/>
        </w:rPr>
        <w:t xml:space="preserve">to perform a drill down analysis on the 2022 United States airline delay data set. </w:t>
      </w:r>
      <w:r w:rsidR="008B264C" w:rsidRPr="0094284F">
        <w:rPr>
          <w:rFonts w:ascii="Times New Roman" w:hAnsi="Times New Roman" w:cs="Times New Roman"/>
          <w:sz w:val="24"/>
          <w:szCs w:val="24"/>
        </w:rPr>
        <w:t xml:space="preserve">The types of visuals developed are </w:t>
      </w:r>
      <w:r w:rsidR="00B37875" w:rsidRPr="0094284F">
        <w:rPr>
          <w:rFonts w:ascii="Times New Roman" w:hAnsi="Times New Roman" w:cs="Times New Roman"/>
          <w:sz w:val="24"/>
          <w:szCs w:val="24"/>
        </w:rPr>
        <w:t xml:space="preserve">a map, pareto chart, line graph, </w:t>
      </w:r>
      <w:r w:rsidR="006C4956" w:rsidRPr="0094284F">
        <w:rPr>
          <w:rFonts w:ascii="Times New Roman" w:hAnsi="Times New Roman" w:cs="Times New Roman"/>
          <w:sz w:val="24"/>
          <w:szCs w:val="24"/>
        </w:rPr>
        <w:t xml:space="preserve">bar graph, </w:t>
      </w:r>
      <w:r w:rsidR="00B868AB" w:rsidRPr="0094284F">
        <w:rPr>
          <w:rFonts w:ascii="Times New Roman" w:hAnsi="Times New Roman" w:cs="Times New Roman"/>
          <w:sz w:val="24"/>
          <w:szCs w:val="24"/>
        </w:rPr>
        <w:t>tables, and heat map. From these visuals we were able to gain insights that impact consumer decisions, airport/airline staffing, and airline/airport operations.</w:t>
      </w:r>
    </w:p>
    <w:p w14:paraId="354BC182" w14:textId="7CECA540" w:rsidR="001966EC" w:rsidRPr="0094284F" w:rsidRDefault="00647EA1" w:rsidP="001966EC">
      <w:pPr>
        <w:pStyle w:val="Heading2"/>
        <w:rPr>
          <w:rFonts w:ascii="Times New Roman" w:hAnsi="Times New Roman" w:cs="Times New Roman"/>
        </w:rPr>
      </w:pPr>
      <w:bookmarkStart w:id="24" w:name="_Toc165660363"/>
      <w:r w:rsidRPr="0094284F">
        <w:rPr>
          <w:rFonts w:ascii="Times New Roman" w:hAnsi="Times New Roman" w:cs="Times New Roman"/>
        </w:rPr>
        <w:t xml:space="preserve">6.1 </w:t>
      </w:r>
      <w:r w:rsidR="001966EC" w:rsidRPr="0094284F">
        <w:rPr>
          <w:rFonts w:ascii="Times New Roman" w:hAnsi="Times New Roman" w:cs="Times New Roman"/>
        </w:rPr>
        <w:t>Airport Level Analysis</w:t>
      </w:r>
      <w:bookmarkEnd w:id="24"/>
    </w:p>
    <w:p w14:paraId="77FE0908" w14:textId="4F798460" w:rsidR="00A15E10" w:rsidRPr="0094284F" w:rsidRDefault="00D71F3A">
      <w:pPr>
        <w:rPr>
          <w:rFonts w:ascii="Times New Roman" w:hAnsi="Times New Roman" w:cs="Times New Roman"/>
          <w:sz w:val="24"/>
          <w:szCs w:val="24"/>
        </w:rPr>
      </w:pPr>
      <w:r w:rsidRPr="0094284F">
        <w:rPr>
          <w:rFonts w:ascii="Times New Roman" w:hAnsi="Times New Roman" w:cs="Times New Roman"/>
          <w:sz w:val="24"/>
          <w:szCs w:val="24"/>
        </w:rPr>
        <w:t xml:space="preserve">The first visual created was a map of the United States. The map contained two different data points </w:t>
      </w:r>
      <w:r w:rsidR="0031794B" w:rsidRPr="0094284F">
        <w:rPr>
          <w:rFonts w:ascii="Times New Roman" w:hAnsi="Times New Roman" w:cs="Times New Roman"/>
          <w:sz w:val="24"/>
          <w:szCs w:val="24"/>
        </w:rPr>
        <w:t>which are</w:t>
      </w:r>
      <w:r w:rsidRPr="0094284F">
        <w:rPr>
          <w:rFonts w:ascii="Times New Roman" w:hAnsi="Times New Roman" w:cs="Times New Roman"/>
          <w:sz w:val="24"/>
          <w:szCs w:val="24"/>
        </w:rPr>
        <w:t xml:space="preserve"> the </w:t>
      </w:r>
      <w:r w:rsidR="0031794B" w:rsidRPr="0094284F">
        <w:rPr>
          <w:rFonts w:ascii="Times New Roman" w:hAnsi="Times New Roman" w:cs="Times New Roman"/>
          <w:sz w:val="24"/>
          <w:szCs w:val="24"/>
        </w:rPr>
        <w:t>average delay time and the count of flight delays.</w:t>
      </w:r>
      <w:r w:rsidR="006C4956" w:rsidRPr="0094284F">
        <w:rPr>
          <w:rFonts w:ascii="Times New Roman" w:hAnsi="Times New Roman" w:cs="Times New Roman"/>
          <w:sz w:val="24"/>
          <w:szCs w:val="24"/>
        </w:rPr>
        <w:t xml:space="preserve"> </w:t>
      </w:r>
      <w:r w:rsidR="00CF66E2" w:rsidRPr="0094284F">
        <w:rPr>
          <w:rFonts w:ascii="Times New Roman" w:hAnsi="Times New Roman" w:cs="Times New Roman"/>
          <w:sz w:val="24"/>
          <w:szCs w:val="24"/>
        </w:rPr>
        <w:t>Both</w:t>
      </w:r>
      <w:r w:rsidR="00B05D2A" w:rsidRPr="0094284F">
        <w:rPr>
          <w:rFonts w:ascii="Times New Roman" w:hAnsi="Times New Roman" w:cs="Times New Roman"/>
          <w:sz w:val="24"/>
          <w:szCs w:val="24"/>
        </w:rPr>
        <w:t xml:space="preserve"> were aggregated at the state level. </w:t>
      </w:r>
      <w:r w:rsidR="00F95CD4" w:rsidRPr="0094284F">
        <w:rPr>
          <w:rFonts w:ascii="Times New Roman" w:hAnsi="Times New Roman" w:cs="Times New Roman"/>
          <w:sz w:val="24"/>
          <w:szCs w:val="24"/>
        </w:rPr>
        <w:t xml:space="preserve">The color of each state represents the average departure delay time with red being above </w:t>
      </w:r>
      <w:r w:rsidR="0045498F" w:rsidRPr="0094284F">
        <w:rPr>
          <w:rFonts w:ascii="Times New Roman" w:hAnsi="Times New Roman" w:cs="Times New Roman"/>
          <w:sz w:val="24"/>
          <w:szCs w:val="24"/>
        </w:rPr>
        <w:t>a higher state</w:t>
      </w:r>
      <w:r w:rsidR="00F95CD4" w:rsidRPr="0094284F">
        <w:rPr>
          <w:rFonts w:ascii="Times New Roman" w:hAnsi="Times New Roman" w:cs="Times New Roman"/>
          <w:sz w:val="24"/>
          <w:szCs w:val="24"/>
        </w:rPr>
        <w:t xml:space="preserve"> average and green being </w:t>
      </w:r>
      <w:r w:rsidR="0045498F" w:rsidRPr="0094284F">
        <w:rPr>
          <w:rFonts w:ascii="Times New Roman" w:hAnsi="Times New Roman" w:cs="Times New Roman"/>
          <w:sz w:val="24"/>
          <w:szCs w:val="24"/>
        </w:rPr>
        <w:t>a lower state</w:t>
      </w:r>
      <w:r w:rsidR="00F95CD4" w:rsidRPr="0094284F">
        <w:rPr>
          <w:rFonts w:ascii="Times New Roman" w:hAnsi="Times New Roman" w:cs="Times New Roman"/>
          <w:sz w:val="24"/>
          <w:szCs w:val="24"/>
        </w:rPr>
        <w:t xml:space="preserve"> average. </w:t>
      </w:r>
      <w:r w:rsidR="0045498F" w:rsidRPr="0094284F">
        <w:rPr>
          <w:rFonts w:ascii="Times New Roman" w:hAnsi="Times New Roman" w:cs="Times New Roman"/>
          <w:sz w:val="24"/>
          <w:szCs w:val="24"/>
        </w:rPr>
        <w:t>The dots represent the count of departure delays instances that occurred in the state. The size of the</w:t>
      </w:r>
      <w:r w:rsidR="007872D9" w:rsidRPr="0094284F">
        <w:rPr>
          <w:rFonts w:ascii="Times New Roman" w:hAnsi="Times New Roman" w:cs="Times New Roman"/>
          <w:sz w:val="24"/>
          <w:szCs w:val="24"/>
        </w:rPr>
        <w:t xml:space="preserve"> dot indicates the count with larger dots corresponding to higher delay counts and vice versa.</w:t>
      </w:r>
      <w:r w:rsidR="00F95CD4" w:rsidRPr="0094284F">
        <w:rPr>
          <w:rFonts w:ascii="Times New Roman" w:hAnsi="Times New Roman" w:cs="Times New Roman"/>
          <w:sz w:val="24"/>
          <w:szCs w:val="24"/>
        </w:rPr>
        <w:t xml:space="preserve"> </w:t>
      </w:r>
    </w:p>
    <w:p w14:paraId="617EA1F0" w14:textId="77777777" w:rsidR="007872D9" w:rsidRDefault="00A15E10" w:rsidP="00A15E10">
      <w:pPr>
        <w:jc w:val="center"/>
        <w:rPr>
          <w:rFonts w:ascii="Calibri" w:hAnsi="Calibri" w:cs="Calibri"/>
          <w:sz w:val="24"/>
          <w:szCs w:val="24"/>
        </w:rPr>
      </w:pPr>
      <w:r w:rsidRPr="00A15E10">
        <w:rPr>
          <w:rFonts w:ascii="Calibri" w:hAnsi="Calibri" w:cs="Calibri"/>
          <w:noProof/>
          <w:sz w:val="24"/>
          <w:szCs w:val="24"/>
        </w:rPr>
        <w:drawing>
          <wp:inline distT="0" distB="0" distL="0" distR="0" wp14:anchorId="546E5C1A" wp14:editId="489F30F8">
            <wp:extent cx="4501662" cy="3122307"/>
            <wp:effectExtent l="12700" t="12700" r="6985" b="14605"/>
            <wp:docPr id="8" name="slide8" descr="Dep Delay Map">
              <a:extLst xmlns:a="http://schemas.openxmlformats.org/drawingml/2006/main">
                <a:ext uri="{FF2B5EF4-FFF2-40B4-BE49-F238E27FC236}">
                  <a16:creationId xmlns:a16="http://schemas.microsoft.com/office/drawing/2014/main" id="{08EC9CA4-EB35-449F-996D-BB6C301BF7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8" descr="Dep Delay Map">
                      <a:extLst>
                        <a:ext uri="{FF2B5EF4-FFF2-40B4-BE49-F238E27FC236}">
                          <a16:creationId xmlns:a16="http://schemas.microsoft.com/office/drawing/2014/main" id="{08EC9CA4-EB35-449F-996D-BB6C301BF79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5113" cy="3152444"/>
                    </a:xfrm>
                    <a:prstGeom prst="rect">
                      <a:avLst/>
                    </a:prstGeom>
                    <a:ln>
                      <a:solidFill>
                        <a:schemeClr val="tx1"/>
                      </a:solidFill>
                    </a:ln>
                  </pic:spPr>
                </pic:pic>
              </a:graphicData>
            </a:graphic>
          </wp:inline>
        </w:drawing>
      </w:r>
    </w:p>
    <w:p w14:paraId="67783ABA" w14:textId="5258C220" w:rsidR="00CD4402" w:rsidRPr="0094284F" w:rsidRDefault="00295B74" w:rsidP="007872D9">
      <w:pPr>
        <w:rPr>
          <w:rFonts w:ascii="Times New Roman" w:hAnsi="Times New Roman" w:cs="Times New Roman"/>
          <w:sz w:val="24"/>
          <w:szCs w:val="24"/>
        </w:rPr>
      </w:pPr>
      <w:r w:rsidRPr="0094284F">
        <w:rPr>
          <w:rFonts w:ascii="Times New Roman" w:hAnsi="Times New Roman" w:cs="Times New Roman"/>
          <w:sz w:val="24"/>
          <w:szCs w:val="24"/>
        </w:rPr>
        <w:t xml:space="preserve">From the visual we determined that states on the West Coast have the shortest delay times whereas states in the </w:t>
      </w:r>
      <w:r w:rsidR="00DB4F0A" w:rsidRPr="0094284F">
        <w:rPr>
          <w:rFonts w:ascii="Times New Roman" w:hAnsi="Times New Roman" w:cs="Times New Roman"/>
          <w:sz w:val="24"/>
          <w:szCs w:val="24"/>
        </w:rPr>
        <w:t xml:space="preserve">Midwest and East Coast have longer average delay times. </w:t>
      </w:r>
      <w:r w:rsidR="00995D6B" w:rsidRPr="0094284F">
        <w:rPr>
          <w:rFonts w:ascii="Times New Roman" w:hAnsi="Times New Roman" w:cs="Times New Roman"/>
          <w:sz w:val="24"/>
          <w:szCs w:val="24"/>
        </w:rPr>
        <w:t xml:space="preserve">Surprisingly, the states that had the </w:t>
      </w:r>
      <w:r w:rsidR="006923BE" w:rsidRPr="0094284F">
        <w:rPr>
          <w:rFonts w:ascii="Times New Roman" w:hAnsi="Times New Roman" w:cs="Times New Roman"/>
          <w:sz w:val="24"/>
          <w:szCs w:val="24"/>
        </w:rPr>
        <w:t xml:space="preserve">highest delay </w:t>
      </w:r>
      <w:proofErr w:type="gramStart"/>
      <w:r w:rsidR="006923BE" w:rsidRPr="0094284F">
        <w:rPr>
          <w:rFonts w:ascii="Times New Roman" w:hAnsi="Times New Roman" w:cs="Times New Roman"/>
          <w:sz w:val="24"/>
          <w:szCs w:val="24"/>
        </w:rPr>
        <w:t>counts,</w:t>
      </w:r>
      <w:proofErr w:type="gramEnd"/>
      <w:r w:rsidR="006923BE" w:rsidRPr="0094284F">
        <w:rPr>
          <w:rFonts w:ascii="Times New Roman" w:hAnsi="Times New Roman" w:cs="Times New Roman"/>
          <w:sz w:val="24"/>
          <w:szCs w:val="24"/>
        </w:rPr>
        <w:t xml:space="preserve"> tended to have lower average delay times. </w:t>
      </w:r>
      <w:r w:rsidR="00290D12" w:rsidRPr="0094284F">
        <w:rPr>
          <w:rFonts w:ascii="Times New Roman" w:hAnsi="Times New Roman" w:cs="Times New Roman"/>
          <w:sz w:val="24"/>
          <w:szCs w:val="24"/>
        </w:rPr>
        <w:t xml:space="preserve">One reason could be </w:t>
      </w:r>
      <w:r w:rsidR="008D5D31" w:rsidRPr="0094284F">
        <w:rPr>
          <w:rFonts w:ascii="Times New Roman" w:hAnsi="Times New Roman" w:cs="Times New Roman"/>
          <w:sz w:val="24"/>
          <w:szCs w:val="24"/>
        </w:rPr>
        <w:t>the small sample size of states with high averages</w:t>
      </w:r>
      <w:r w:rsidR="000B2410" w:rsidRPr="0094284F">
        <w:rPr>
          <w:rFonts w:ascii="Times New Roman" w:hAnsi="Times New Roman" w:cs="Times New Roman"/>
          <w:sz w:val="24"/>
          <w:szCs w:val="24"/>
        </w:rPr>
        <w:t xml:space="preserve">. </w:t>
      </w:r>
      <w:r w:rsidR="00C348DC" w:rsidRPr="0094284F">
        <w:rPr>
          <w:rFonts w:ascii="Times New Roman" w:hAnsi="Times New Roman" w:cs="Times New Roman"/>
          <w:sz w:val="24"/>
          <w:szCs w:val="24"/>
        </w:rPr>
        <w:t xml:space="preserve">To combat this, we incorporated feedback from class and normalized the average departure delay </w:t>
      </w:r>
      <w:r w:rsidR="00770577" w:rsidRPr="0094284F">
        <w:rPr>
          <w:rFonts w:ascii="Times New Roman" w:hAnsi="Times New Roman" w:cs="Times New Roman"/>
          <w:sz w:val="24"/>
          <w:szCs w:val="24"/>
        </w:rPr>
        <w:t xml:space="preserve">data. </w:t>
      </w:r>
      <w:proofErr w:type="gramStart"/>
      <w:r w:rsidR="008C3C68" w:rsidRPr="0094284F">
        <w:rPr>
          <w:rFonts w:ascii="Times New Roman" w:hAnsi="Times New Roman" w:cs="Times New Roman"/>
          <w:sz w:val="24"/>
          <w:szCs w:val="24"/>
        </w:rPr>
        <w:t>The normalization</w:t>
      </w:r>
      <w:proofErr w:type="gramEnd"/>
      <w:r w:rsidR="008C3C68" w:rsidRPr="0094284F">
        <w:rPr>
          <w:rFonts w:ascii="Times New Roman" w:hAnsi="Times New Roman" w:cs="Times New Roman"/>
          <w:sz w:val="24"/>
          <w:szCs w:val="24"/>
        </w:rPr>
        <w:t xml:space="preserve"> method selected is </w:t>
      </w:r>
      <w:r w:rsidR="005E0689" w:rsidRPr="0094284F">
        <w:rPr>
          <w:rFonts w:ascii="Times New Roman" w:hAnsi="Times New Roman" w:cs="Times New Roman"/>
          <w:sz w:val="24"/>
          <w:szCs w:val="24"/>
        </w:rPr>
        <w:t xml:space="preserve">min-max normalization. However, after completing this, there were no changes to the results in the map, further </w:t>
      </w:r>
      <w:r w:rsidR="00CD4402" w:rsidRPr="0094284F">
        <w:rPr>
          <w:rFonts w:ascii="Times New Roman" w:hAnsi="Times New Roman" w:cs="Times New Roman"/>
          <w:sz w:val="24"/>
          <w:szCs w:val="24"/>
        </w:rPr>
        <w:t>supporting</w:t>
      </w:r>
      <w:r w:rsidR="005E0689" w:rsidRPr="0094284F">
        <w:rPr>
          <w:rFonts w:ascii="Times New Roman" w:hAnsi="Times New Roman" w:cs="Times New Roman"/>
          <w:sz w:val="24"/>
          <w:szCs w:val="24"/>
        </w:rPr>
        <w:t xml:space="preserve"> our earlier conclusions.</w:t>
      </w:r>
    </w:p>
    <w:p w14:paraId="7BB0ACBF" w14:textId="77777777" w:rsidR="00CD4402" w:rsidRDefault="00CD4402" w:rsidP="00CD4402">
      <w:pPr>
        <w:jc w:val="center"/>
        <w:rPr>
          <w:rFonts w:ascii="Calibri" w:hAnsi="Calibri" w:cs="Calibri"/>
          <w:sz w:val="24"/>
          <w:szCs w:val="24"/>
        </w:rPr>
      </w:pPr>
      <w:r w:rsidRPr="00CD4402">
        <w:rPr>
          <w:rFonts w:ascii="Calibri" w:hAnsi="Calibri" w:cs="Calibri"/>
          <w:noProof/>
          <w:sz w:val="24"/>
          <w:szCs w:val="24"/>
        </w:rPr>
        <w:lastRenderedPageBreak/>
        <w:drawing>
          <wp:inline distT="0" distB="0" distL="0" distR="0" wp14:anchorId="1D31DA88" wp14:editId="45BB982B">
            <wp:extent cx="4149969" cy="2812313"/>
            <wp:effectExtent l="12700" t="12700" r="15875" b="7620"/>
            <wp:docPr id="2" name="slide2" descr="Departure Delay Map">
              <a:extLst xmlns:a="http://schemas.openxmlformats.org/drawingml/2006/main">
                <a:ext uri="{FF2B5EF4-FFF2-40B4-BE49-F238E27FC236}">
                  <a16:creationId xmlns:a16="http://schemas.microsoft.com/office/drawing/2014/main" id="{0C11EFFD-4F09-489E-8BB2-237F5B35F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parture Delay Map">
                      <a:extLst>
                        <a:ext uri="{FF2B5EF4-FFF2-40B4-BE49-F238E27FC236}">
                          <a16:creationId xmlns:a16="http://schemas.microsoft.com/office/drawing/2014/main" id="{0C11EFFD-4F09-489E-8BB2-237F5B35F1A9}"/>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76276" cy="2830140"/>
                    </a:xfrm>
                    <a:prstGeom prst="rect">
                      <a:avLst/>
                    </a:prstGeom>
                    <a:ln>
                      <a:solidFill>
                        <a:schemeClr val="tx1"/>
                      </a:solidFill>
                    </a:ln>
                  </pic:spPr>
                </pic:pic>
              </a:graphicData>
            </a:graphic>
          </wp:inline>
        </w:drawing>
      </w:r>
    </w:p>
    <w:p w14:paraId="6047DB31" w14:textId="067A4F5F" w:rsidR="009F47DD" w:rsidRPr="0094284F" w:rsidRDefault="00AC7B49" w:rsidP="00CD4402">
      <w:pPr>
        <w:rPr>
          <w:rFonts w:ascii="Times New Roman" w:hAnsi="Times New Roman" w:cs="Times New Roman"/>
          <w:sz w:val="24"/>
          <w:szCs w:val="24"/>
        </w:rPr>
      </w:pPr>
      <w:r w:rsidRPr="0094284F">
        <w:rPr>
          <w:rFonts w:ascii="Times New Roman" w:hAnsi="Times New Roman" w:cs="Times New Roman"/>
          <w:sz w:val="24"/>
          <w:szCs w:val="24"/>
        </w:rPr>
        <w:t xml:space="preserve">To further </w:t>
      </w:r>
      <w:r w:rsidR="00D11B22" w:rsidRPr="0094284F">
        <w:rPr>
          <w:rFonts w:ascii="Times New Roman" w:hAnsi="Times New Roman" w:cs="Times New Roman"/>
          <w:sz w:val="24"/>
          <w:szCs w:val="24"/>
        </w:rPr>
        <w:t>investigate</w:t>
      </w:r>
      <w:r w:rsidRPr="0094284F">
        <w:rPr>
          <w:rFonts w:ascii="Times New Roman" w:hAnsi="Times New Roman" w:cs="Times New Roman"/>
          <w:sz w:val="24"/>
          <w:szCs w:val="24"/>
        </w:rPr>
        <w:t xml:space="preserve"> the </w:t>
      </w:r>
      <w:r w:rsidR="002B2708" w:rsidRPr="0094284F">
        <w:rPr>
          <w:rFonts w:ascii="Times New Roman" w:hAnsi="Times New Roman" w:cs="Times New Roman"/>
          <w:sz w:val="24"/>
          <w:szCs w:val="24"/>
        </w:rPr>
        <w:t xml:space="preserve">state trends identified, we created a </w:t>
      </w:r>
      <w:r w:rsidR="00CF1E23">
        <w:rPr>
          <w:rFonts w:ascii="Times New Roman" w:hAnsi="Times New Roman" w:cs="Times New Roman"/>
          <w:sz w:val="24"/>
          <w:szCs w:val="24"/>
        </w:rPr>
        <w:t>Pareto</w:t>
      </w:r>
      <w:r w:rsidR="002B2708" w:rsidRPr="0094284F">
        <w:rPr>
          <w:rFonts w:ascii="Times New Roman" w:hAnsi="Times New Roman" w:cs="Times New Roman"/>
          <w:sz w:val="24"/>
          <w:szCs w:val="24"/>
        </w:rPr>
        <w:t xml:space="preserve"> chart of all airports in the United States. </w:t>
      </w:r>
      <w:r w:rsidR="0073036A" w:rsidRPr="0094284F">
        <w:rPr>
          <w:rFonts w:ascii="Times New Roman" w:hAnsi="Times New Roman" w:cs="Times New Roman"/>
          <w:sz w:val="24"/>
          <w:szCs w:val="24"/>
        </w:rPr>
        <w:t xml:space="preserve">The </w:t>
      </w:r>
      <w:r w:rsidR="00CF1E23">
        <w:rPr>
          <w:rFonts w:ascii="Times New Roman" w:hAnsi="Times New Roman" w:cs="Times New Roman"/>
          <w:sz w:val="24"/>
          <w:szCs w:val="24"/>
        </w:rPr>
        <w:t>Pareto</w:t>
      </w:r>
      <w:r w:rsidR="0073036A" w:rsidRPr="0094284F">
        <w:rPr>
          <w:rFonts w:ascii="Times New Roman" w:hAnsi="Times New Roman" w:cs="Times New Roman"/>
          <w:sz w:val="24"/>
          <w:szCs w:val="24"/>
        </w:rPr>
        <w:t xml:space="preserve"> chart shown below </w:t>
      </w:r>
      <w:r w:rsidR="002C6011" w:rsidRPr="0094284F">
        <w:rPr>
          <w:rFonts w:ascii="Times New Roman" w:hAnsi="Times New Roman" w:cs="Times New Roman"/>
          <w:sz w:val="24"/>
          <w:szCs w:val="24"/>
        </w:rPr>
        <w:t xml:space="preserve">includes a bar graph </w:t>
      </w:r>
      <w:r w:rsidR="00D4438F" w:rsidRPr="0094284F">
        <w:rPr>
          <w:rFonts w:ascii="Times New Roman" w:hAnsi="Times New Roman" w:cs="Times New Roman"/>
          <w:sz w:val="24"/>
          <w:szCs w:val="24"/>
        </w:rPr>
        <w:t xml:space="preserve">and a line graph </w:t>
      </w:r>
      <w:r w:rsidR="002C6011" w:rsidRPr="0094284F">
        <w:rPr>
          <w:rFonts w:ascii="Times New Roman" w:hAnsi="Times New Roman" w:cs="Times New Roman"/>
          <w:sz w:val="24"/>
          <w:szCs w:val="24"/>
        </w:rPr>
        <w:t xml:space="preserve">showing </w:t>
      </w:r>
      <w:r w:rsidR="00D4438F" w:rsidRPr="0094284F">
        <w:rPr>
          <w:rFonts w:ascii="Times New Roman" w:hAnsi="Times New Roman" w:cs="Times New Roman"/>
          <w:sz w:val="24"/>
          <w:szCs w:val="24"/>
        </w:rPr>
        <w:t xml:space="preserve">two different things. The line graph represents the cumulative total of all flight delay minutes in the United States in 2022 while the bar graph shows the percentage of airports accounting for </w:t>
      </w:r>
      <w:r w:rsidR="000E08C7" w:rsidRPr="0094284F">
        <w:rPr>
          <w:rFonts w:ascii="Times New Roman" w:hAnsi="Times New Roman" w:cs="Times New Roman"/>
          <w:sz w:val="24"/>
          <w:szCs w:val="24"/>
        </w:rPr>
        <w:t>the percentile of delay minutes. From this visual</w:t>
      </w:r>
      <w:r w:rsidR="00CF1E23">
        <w:rPr>
          <w:rFonts w:ascii="Times New Roman" w:hAnsi="Times New Roman" w:cs="Times New Roman"/>
          <w:sz w:val="24"/>
          <w:szCs w:val="24"/>
        </w:rPr>
        <w:t>,</w:t>
      </w:r>
      <w:r w:rsidR="000E08C7" w:rsidRPr="0094284F">
        <w:rPr>
          <w:rFonts w:ascii="Times New Roman" w:hAnsi="Times New Roman" w:cs="Times New Roman"/>
          <w:sz w:val="24"/>
          <w:szCs w:val="24"/>
        </w:rPr>
        <w:t xml:space="preserve"> we determined that a relatively small number of airports are accounting for </w:t>
      </w:r>
      <w:r w:rsidR="00D11B22" w:rsidRPr="0094284F">
        <w:rPr>
          <w:rFonts w:ascii="Times New Roman" w:hAnsi="Times New Roman" w:cs="Times New Roman"/>
          <w:sz w:val="24"/>
          <w:szCs w:val="24"/>
        </w:rPr>
        <w:t>most</w:t>
      </w:r>
      <w:r w:rsidR="000E08C7" w:rsidRPr="0094284F">
        <w:rPr>
          <w:rFonts w:ascii="Times New Roman" w:hAnsi="Times New Roman" w:cs="Times New Roman"/>
          <w:sz w:val="24"/>
          <w:szCs w:val="24"/>
        </w:rPr>
        <w:t xml:space="preserve"> delays. Specifically</w:t>
      </w:r>
      <w:r w:rsidR="009954C0" w:rsidRPr="0094284F">
        <w:rPr>
          <w:rFonts w:ascii="Times New Roman" w:hAnsi="Times New Roman" w:cs="Times New Roman"/>
          <w:sz w:val="24"/>
          <w:szCs w:val="24"/>
        </w:rPr>
        <w:t>,</w:t>
      </w:r>
      <w:r w:rsidR="000E08C7" w:rsidRPr="0094284F">
        <w:rPr>
          <w:rFonts w:ascii="Times New Roman" w:hAnsi="Times New Roman" w:cs="Times New Roman"/>
          <w:sz w:val="24"/>
          <w:szCs w:val="24"/>
        </w:rPr>
        <w:t xml:space="preserve"> 5% of airports account for 50% of total flight delays in minutes. </w:t>
      </w:r>
    </w:p>
    <w:p w14:paraId="4F491F67" w14:textId="77777777" w:rsidR="00BC5DC6" w:rsidRDefault="009F47DD" w:rsidP="009F47DD">
      <w:pPr>
        <w:jc w:val="center"/>
        <w:rPr>
          <w:rFonts w:ascii="Calibri" w:hAnsi="Calibri" w:cs="Calibri"/>
          <w:sz w:val="24"/>
          <w:szCs w:val="24"/>
        </w:rPr>
      </w:pPr>
      <w:r w:rsidRPr="009F47DD">
        <w:rPr>
          <w:rFonts w:ascii="Calibri" w:hAnsi="Calibri" w:cs="Calibri"/>
          <w:noProof/>
          <w:sz w:val="24"/>
          <w:szCs w:val="24"/>
        </w:rPr>
        <w:drawing>
          <wp:inline distT="0" distB="0" distL="0" distR="0" wp14:anchorId="0759B1ED" wp14:editId="736F3270">
            <wp:extent cx="4783087" cy="3014980"/>
            <wp:effectExtent l="12700" t="12700" r="17780" b="7620"/>
            <wp:docPr id="644691754" name="slide2" descr="Departure Delay Pareto Chart">
              <a:extLst xmlns:a="http://schemas.openxmlformats.org/drawingml/2006/main">
                <a:ext uri="{FF2B5EF4-FFF2-40B4-BE49-F238E27FC236}">
                  <a16:creationId xmlns:a16="http://schemas.microsoft.com/office/drawing/2014/main" id="{250038D5-CFFF-426F-A0EA-AD9B21D891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parture Delay Pareto Chart">
                      <a:extLst>
                        <a:ext uri="{FF2B5EF4-FFF2-40B4-BE49-F238E27FC236}">
                          <a16:creationId xmlns:a16="http://schemas.microsoft.com/office/drawing/2014/main" id="{250038D5-CFFF-426F-A0EA-AD9B21D89198}"/>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6206" cy="3035856"/>
                    </a:xfrm>
                    <a:prstGeom prst="rect">
                      <a:avLst/>
                    </a:prstGeom>
                    <a:ln>
                      <a:solidFill>
                        <a:schemeClr val="tx1"/>
                      </a:solidFill>
                    </a:ln>
                  </pic:spPr>
                </pic:pic>
              </a:graphicData>
            </a:graphic>
          </wp:inline>
        </w:drawing>
      </w:r>
    </w:p>
    <w:p w14:paraId="71A7CF85" w14:textId="30EC2257" w:rsidR="000161B5" w:rsidRPr="00525372" w:rsidRDefault="00BC5DC6" w:rsidP="00BC5DC6">
      <w:pPr>
        <w:rPr>
          <w:rFonts w:ascii="Times New Roman" w:hAnsi="Times New Roman" w:cs="Times New Roman"/>
          <w:sz w:val="24"/>
          <w:szCs w:val="24"/>
        </w:rPr>
      </w:pPr>
      <w:r w:rsidRPr="00525372">
        <w:rPr>
          <w:rFonts w:ascii="Times New Roman" w:hAnsi="Times New Roman" w:cs="Times New Roman"/>
          <w:sz w:val="24"/>
          <w:szCs w:val="24"/>
        </w:rPr>
        <w:t xml:space="preserve">We then created a table to outline the </w:t>
      </w:r>
      <w:r w:rsidR="00953554" w:rsidRPr="00525372">
        <w:rPr>
          <w:rFonts w:ascii="Times New Roman" w:hAnsi="Times New Roman" w:cs="Times New Roman"/>
          <w:sz w:val="24"/>
          <w:szCs w:val="24"/>
        </w:rPr>
        <w:t xml:space="preserve">5% of airports causing 50% of the delays. </w:t>
      </w:r>
      <w:r w:rsidR="000161B5" w:rsidRPr="00525372">
        <w:rPr>
          <w:rFonts w:ascii="Times New Roman" w:hAnsi="Times New Roman" w:cs="Times New Roman"/>
          <w:sz w:val="24"/>
          <w:szCs w:val="24"/>
        </w:rPr>
        <w:t xml:space="preserve">From the </w:t>
      </w:r>
      <w:proofErr w:type="gramStart"/>
      <w:r w:rsidR="000161B5" w:rsidRPr="00525372">
        <w:rPr>
          <w:rFonts w:ascii="Times New Roman" w:hAnsi="Times New Roman" w:cs="Times New Roman"/>
          <w:sz w:val="24"/>
          <w:szCs w:val="24"/>
        </w:rPr>
        <w:t>below table</w:t>
      </w:r>
      <w:proofErr w:type="gramEnd"/>
      <w:r w:rsidR="000161B5" w:rsidRPr="00525372">
        <w:rPr>
          <w:rFonts w:ascii="Times New Roman" w:hAnsi="Times New Roman" w:cs="Times New Roman"/>
          <w:sz w:val="24"/>
          <w:szCs w:val="24"/>
        </w:rPr>
        <w:t xml:space="preserve"> we </w:t>
      </w:r>
      <w:r w:rsidR="00221B7D" w:rsidRPr="00221B7D">
        <w:rPr>
          <w:rFonts w:ascii="Times New Roman" w:hAnsi="Times New Roman" w:cs="Times New Roman"/>
          <w:sz w:val="24"/>
          <w:szCs w:val="24"/>
        </w:rPr>
        <w:t>can</w:t>
      </w:r>
      <w:r w:rsidR="000161B5" w:rsidRPr="00525372">
        <w:rPr>
          <w:rFonts w:ascii="Times New Roman" w:hAnsi="Times New Roman" w:cs="Times New Roman"/>
          <w:sz w:val="24"/>
          <w:szCs w:val="24"/>
        </w:rPr>
        <w:t xml:space="preserve"> see that </w:t>
      </w:r>
      <w:r w:rsidR="00D72680" w:rsidRPr="00525372">
        <w:rPr>
          <w:rFonts w:ascii="Times New Roman" w:hAnsi="Times New Roman" w:cs="Times New Roman"/>
          <w:sz w:val="24"/>
          <w:szCs w:val="24"/>
        </w:rPr>
        <w:t>5</w:t>
      </w:r>
      <w:r w:rsidR="00B60DA2" w:rsidRPr="00525372">
        <w:rPr>
          <w:rFonts w:ascii="Times New Roman" w:hAnsi="Times New Roman" w:cs="Times New Roman"/>
          <w:sz w:val="24"/>
          <w:szCs w:val="24"/>
        </w:rPr>
        <w:t xml:space="preserve">0% of </w:t>
      </w:r>
      <w:r w:rsidR="00221B7D" w:rsidRPr="00221B7D">
        <w:rPr>
          <w:rFonts w:ascii="Times New Roman" w:hAnsi="Times New Roman" w:cs="Times New Roman"/>
          <w:sz w:val="24"/>
          <w:szCs w:val="24"/>
        </w:rPr>
        <w:t>delayed</w:t>
      </w:r>
      <w:r w:rsidR="00B60DA2" w:rsidRPr="00525372">
        <w:rPr>
          <w:rFonts w:ascii="Times New Roman" w:hAnsi="Times New Roman" w:cs="Times New Roman"/>
          <w:sz w:val="24"/>
          <w:szCs w:val="24"/>
        </w:rPr>
        <w:t xml:space="preserve"> minutes</w:t>
      </w:r>
      <w:r w:rsidR="003872EA" w:rsidRPr="00525372">
        <w:rPr>
          <w:rFonts w:ascii="Times New Roman" w:hAnsi="Times New Roman" w:cs="Times New Roman"/>
          <w:sz w:val="24"/>
          <w:szCs w:val="24"/>
        </w:rPr>
        <w:t xml:space="preserve"> </w:t>
      </w:r>
      <w:r w:rsidR="00504009" w:rsidRPr="00525372">
        <w:rPr>
          <w:rFonts w:ascii="Times New Roman" w:hAnsi="Times New Roman" w:cs="Times New Roman"/>
          <w:sz w:val="24"/>
          <w:szCs w:val="24"/>
        </w:rPr>
        <w:t xml:space="preserve">is from </w:t>
      </w:r>
      <w:r w:rsidR="00B60DA2" w:rsidRPr="00525372">
        <w:rPr>
          <w:rFonts w:ascii="Times New Roman" w:hAnsi="Times New Roman" w:cs="Times New Roman"/>
          <w:sz w:val="24"/>
          <w:szCs w:val="24"/>
        </w:rPr>
        <w:t xml:space="preserve">only 19 airports, out of the 367 examined. </w:t>
      </w:r>
      <w:r w:rsidR="004A1593" w:rsidRPr="00525372">
        <w:rPr>
          <w:rFonts w:ascii="Times New Roman" w:hAnsi="Times New Roman" w:cs="Times New Roman"/>
          <w:sz w:val="24"/>
          <w:szCs w:val="24"/>
        </w:rPr>
        <w:t xml:space="preserve">In class, a piece of feedback given was to normalize </w:t>
      </w:r>
      <w:r w:rsidR="00ED0CAE" w:rsidRPr="00525372">
        <w:rPr>
          <w:rFonts w:ascii="Times New Roman" w:hAnsi="Times New Roman" w:cs="Times New Roman"/>
          <w:sz w:val="24"/>
          <w:szCs w:val="24"/>
        </w:rPr>
        <w:t xml:space="preserve">or convert the </w:t>
      </w:r>
      <w:r w:rsidR="000E316B" w:rsidRPr="00525372">
        <w:rPr>
          <w:rFonts w:ascii="Times New Roman" w:hAnsi="Times New Roman" w:cs="Times New Roman"/>
          <w:sz w:val="24"/>
          <w:szCs w:val="24"/>
        </w:rPr>
        <w:t xml:space="preserve">delay durations into ratios. It </w:t>
      </w:r>
      <w:r w:rsidR="000E316B" w:rsidRPr="00525372">
        <w:rPr>
          <w:rFonts w:ascii="Times New Roman" w:hAnsi="Times New Roman" w:cs="Times New Roman"/>
          <w:sz w:val="24"/>
          <w:szCs w:val="24"/>
        </w:rPr>
        <w:lastRenderedPageBreak/>
        <w:t xml:space="preserve">was decided not to convert due to </w:t>
      </w:r>
      <w:r w:rsidR="00327F03" w:rsidRPr="00525372">
        <w:rPr>
          <w:rFonts w:ascii="Times New Roman" w:hAnsi="Times New Roman" w:cs="Times New Roman"/>
          <w:sz w:val="24"/>
          <w:szCs w:val="24"/>
        </w:rPr>
        <w:t xml:space="preserve">the values required for converting to ratios not being available in the dataset. </w:t>
      </w:r>
      <w:r w:rsidR="000D0ED7" w:rsidRPr="00525372">
        <w:rPr>
          <w:rFonts w:ascii="Times New Roman" w:hAnsi="Times New Roman" w:cs="Times New Roman"/>
          <w:sz w:val="24"/>
          <w:szCs w:val="24"/>
        </w:rPr>
        <w:t xml:space="preserve">Introducing </w:t>
      </w:r>
      <w:r w:rsidR="000A58D8" w:rsidRPr="00525372">
        <w:rPr>
          <w:rFonts w:ascii="Times New Roman" w:hAnsi="Times New Roman" w:cs="Times New Roman"/>
          <w:sz w:val="24"/>
          <w:szCs w:val="24"/>
        </w:rPr>
        <w:t>values from outside resource posed the risk of introducing skewness and bias to the dataset</w:t>
      </w:r>
      <w:r w:rsidR="001873BE" w:rsidRPr="00525372">
        <w:rPr>
          <w:rFonts w:ascii="Times New Roman" w:hAnsi="Times New Roman" w:cs="Times New Roman"/>
          <w:sz w:val="24"/>
          <w:szCs w:val="24"/>
        </w:rPr>
        <w:t xml:space="preserve"> </w:t>
      </w:r>
      <w:r w:rsidR="000A58D8" w:rsidRPr="00525372">
        <w:rPr>
          <w:rFonts w:ascii="Times New Roman" w:hAnsi="Times New Roman" w:cs="Times New Roman"/>
          <w:sz w:val="24"/>
          <w:szCs w:val="24"/>
        </w:rPr>
        <w:t xml:space="preserve">which </w:t>
      </w:r>
      <w:r w:rsidR="00F46589" w:rsidRPr="00525372">
        <w:rPr>
          <w:rFonts w:ascii="Times New Roman" w:hAnsi="Times New Roman" w:cs="Times New Roman"/>
          <w:sz w:val="24"/>
          <w:szCs w:val="24"/>
        </w:rPr>
        <w:t>would decrease the reliability of the analysis.</w:t>
      </w:r>
    </w:p>
    <w:p w14:paraId="21CB2600" w14:textId="53930839" w:rsidR="00496C96" w:rsidRPr="00221B7D" w:rsidRDefault="001C1E5F" w:rsidP="001C1E5F">
      <w:pPr>
        <w:jc w:val="center"/>
        <w:rPr>
          <w:rFonts w:ascii="Times New Roman" w:hAnsi="Times New Roman" w:cs="Times New Roman"/>
          <w:sz w:val="24"/>
          <w:szCs w:val="24"/>
        </w:rPr>
      </w:pPr>
      <w:r w:rsidRPr="00221B7D">
        <w:rPr>
          <w:rFonts w:ascii="Times New Roman" w:hAnsi="Times New Roman" w:cs="Times New Roman"/>
          <w:noProof/>
          <w:sz w:val="24"/>
          <w:szCs w:val="24"/>
          <w14:ligatures w14:val="standardContextual"/>
        </w:rPr>
        <w:drawing>
          <wp:inline distT="0" distB="0" distL="0" distR="0" wp14:anchorId="4AAF52EA" wp14:editId="2A393192">
            <wp:extent cx="1473200" cy="2590800"/>
            <wp:effectExtent l="19050" t="19050" r="12700" b="19050"/>
            <wp:docPr id="1620469359" name="Picture 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9359" name="Picture 2" descr="A screenshot of a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473200" cy="2590800"/>
                    </a:xfrm>
                    <a:prstGeom prst="rect">
                      <a:avLst/>
                    </a:prstGeom>
                    <a:ln>
                      <a:solidFill>
                        <a:schemeClr val="tx1"/>
                      </a:solidFill>
                    </a:ln>
                  </pic:spPr>
                </pic:pic>
              </a:graphicData>
            </a:graphic>
          </wp:inline>
        </w:drawing>
      </w:r>
    </w:p>
    <w:p w14:paraId="29ADBDF5" w14:textId="21961868" w:rsidR="00A25D23" w:rsidRPr="0094284F" w:rsidRDefault="008E5459" w:rsidP="00A25D23">
      <w:pPr>
        <w:rPr>
          <w:rFonts w:ascii="Times New Roman" w:hAnsi="Times New Roman" w:cs="Times New Roman"/>
          <w:sz w:val="24"/>
          <w:szCs w:val="24"/>
        </w:rPr>
      </w:pPr>
      <w:r w:rsidRPr="0094284F">
        <w:rPr>
          <w:rFonts w:ascii="Times New Roman" w:hAnsi="Times New Roman" w:cs="Times New Roman"/>
          <w:sz w:val="24"/>
          <w:szCs w:val="24"/>
        </w:rPr>
        <w:t xml:space="preserve">Based on these findings, we did a further analysis </w:t>
      </w:r>
      <w:proofErr w:type="gramStart"/>
      <w:r w:rsidRPr="0094284F">
        <w:rPr>
          <w:rFonts w:ascii="Times New Roman" w:hAnsi="Times New Roman" w:cs="Times New Roman"/>
          <w:sz w:val="24"/>
          <w:szCs w:val="24"/>
        </w:rPr>
        <w:t>into</w:t>
      </w:r>
      <w:proofErr w:type="gramEnd"/>
      <w:r w:rsidRPr="0094284F">
        <w:rPr>
          <w:rFonts w:ascii="Times New Roman" w:hAnsi="Times New Roman" w:cs="Times New Roman"/>
          <w:sz w:val="24"/>
          <w:szCs w:val="24"/>
        </w:rPr>
        <w:t xml:space="preserve"> the performance of these 19 airports. We created a heatmap examining </w:t>
      </w:r>
      <w:r w:rsidR="00E86697" w:rsidRPr="0094284F">
        <w:rPr>
          <w:rFonts w:ascii="Times New Roman" w:hAnsi="Times New Roman" w:cs="Times New Roman"/>
          <w:sz w:val="24"/>
          <w:szCs w:val="24"/>
        </w:rPr>
        <w:t>the relationship between average delay duration and time of day at each airport</w:t>
      </w:r>
      <w:r w:rsidR="007A49CA" w:rsidRPr="0094284F">
        <w:rPr>
          <w:rFonts w:ascii="Times New Roman" w:hAnsi="Times New Roman" w:cs="Times New Roman"/>
          <w:sz w:val="24"/>
          <w:szCs w:val="24"/>
        </w:rPr>
        <w:t>, which can be seen below</w:t>
      </w:r>
      <w:r w:rsidR="00E86697" w:rsidRPr="0094284F">
        <w:rPr>
          <w:rFonts w:ascii="Times New Roman" w:hAnsi="Times New Roman" w:cs="Times New Roman"/>
          <w:sz w:val="24"/>
          <w:szCs w:val="24"/>
        </w:rPr>
        <w:t xml:space="preserve">. </w:t>
      </w:r>
      <w:r w:rsidR="00733295" w:rsidRPr="0094284F">
        <w:rPr>
          <w:rFonts w:ascii="Times New Roman" w:hAnsi="Times New Roman" w:cs="Times New Roman"/>
          <w:sz w:val="24"/>
          <w:szCs w:val="24"/>
        </w:rPr>
        <w:t xml:space="preserve">Across the airports, their worst delay times </w:t>
      </w:r>
      <w:r w:rsidR="008F166E" w:rsidRPr="0094284F">
        <w:rPr>
          <w:rFonts w:ascii="Times New Roman" w:hAnsi="Times New Roman" w:cs="Times New Roman"/>
          <w:sz w:val="24"/>
          <w:szCs w:val="24"/>
        </w:rPr>
        <w:t>are</w:t>
      </w:r>
      <w:r w:rsidR="00733295" w:rsidRPr="0094284F">
        <w:rPr>
          <w:rFonts w:ascii="Times New Roman" w:hAnsi="Times New Roman" w:cs="Times New Roman"/>
          <w:sz w:val="24"/>
          <w:szCs w:val="24"/>
        </w:rPr>
        <w:t xml:space="preserve"> </w:t>
      </w:r>
      <w:proofErr w:type="gramStart"/>
      <w:r w:rsidR="00733295" w:rsidRPr="0094284F">
        <w:rPr>
          <w:rFonts w:ascii="Times New Roman" w:hAnsi="Times New Roman" w:cs="Times New Roman"/>
          <w:sz w:val="24"/>
          <w:szCs w:val="24"/>
        </w:rPr>
        <w:t>on evening</w:t>
      </w:r>
      <w:proofErr w:type="gramEnd"/>
      <w:r w:rsidR="00733295" w:rsidRPr="0094284F">
        <w:rPr>
          <w:rFonts w:ascii="Times New Roman" w:hAnsi="Times New Roman" w:cs="Times New Roman"/>
          <w:sz w:val="24"/>
          <w:szCs w:val="24"/>
        </w:rPr>
        <w:t xml:space="preserve"> and overnight flights</w:t>
      </w:r>
      <w:r w:rsidR="000D0AB1" w:rsidRPr="0094284F">
        <w:rPr>
          <w:rFonts w:ascii="Times New Roman" w:hAnsi="Times New Roman" w:cs="Times New Roman"/>
          <w:sz w:val="24"/>
          <w:szCs w:val="24"/>
        </w:rPr>
        <w:t xml:space="preserve"> as indicated by the dark red. </w:t>
      </w:r>
    </w:p>
    <w:p w14:paraId="598A6778" w14:textId="27A7AE20" w:rsidR="007A49CA" w:rsidRPr="00221B7D" w:rsidRDefault="007A49CA" w:rsidP="0078314D">
      <w:pPr>
        <w:jc w:val="center"/>
        <w:rPr>
          <w:rFonts w:ascii="Times New Roman" w:hAnsi="Times New Roman" w:cs="Times New Roman"/>
          <w:sz w:val="24"/>
          <w:szCs w:val="24"/>
        </w:rPr>
      </w:pPr>
      <w:r w:rsidRPr="00221B7D">
        <w:rPr>
          <w:rFonts w:ascii="Times New Roman" w:hAnsi="Times New Roman" w:cs="Times New Roman"/>
          <w:noProof/>
          <w:sz w:val="24"/>
          <w:szCs w:val="24"/>
        </w:rPr>
        <w:drawing>
          <wp:inline distT="0" distB="0" distL="0" distR="0" wp14:anchorId="66CFCE0D" wp14:editId="0994416B">
            <wp:extent cx="2780614" cy="3033932"/>
            <wp:effectExtent l="19050" t="19050" r="20320" b="14605"/>
            <wp:docPr id="117673956" name="slide4" descr="Avg Delay Heatmap for Worst 2% of Airport by Part of Day">
              <a:extLst xmlns:a="http://schemas.openxmlformats.org/drawingml/2006/main">
                <a:ext uri="{FF2B5EF4-FFF2-40B4-BE49-F238E27FC236}">
                  <a16:creationId xmlns:a16="http://schemas.microsoft.com/office/drawing/2014/main" id="{2FC20200-1290-423D-AB9A-1F01E0E01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Avg Delay Heatmap for Worst 2% of Airport by Part of Day">
                      <a:extLst>
                        <a:ext uri="{FF2B5EF4-FFF2-40B4-BE49-F238E27FC236}">
                          <a16:creationId xmlns:a16="http://schemas.microsoft.com/office/drawing/2014/main" id="{2FC20200-1290-423D-AB9A-1F01E0E01446}"/>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0207" cy="3088043"/>
                    </a:xfrm>
                    <a:prstGeom prst="rect">
                      <a:avLst/>
                    </a:prstGeom>
                    <a:ln>
                      <a:solidFill>
                        <a:schemeClr val="tx1"/>
                      </a:solidFill>
                    </a:ln>
                  </pic:spPr>
                </pic:pic>
              </a:graphicData>
            </a:graphic>
          </wp:inline>
        </w:drawing>
      </w:r>
    </w:p>
    <w:p w14:paraId="366665BC" w14:textId="1F3201FE" w:rsidR="0078314D" w:rsidRPr="00525372" w:rsidRDefault="0078314D" w:rsidP="0078314D">
      <w:pPr>
        <w:rPr>
          <w:rFonts w:ascii="Times New Roman" w:hAnsi="Times New Roman" w:cs="Times New Roman"/>
          <w:sz w:val="24"/>
          <w:szCs w:val="24"/>
        </w:rPr>
      </w:pPr>
      <w:r w:rsidRPr="00525372">
        <w:rPr>
          <w:rFonts w:ascii="Times New Roman" w:hAnsi="Times New Roman" w:cs="Times New Roman"/>
          <w:sz w:val="24"/>
          <w:szCs w:val="24"/>
        </w:rPr>
        <w:t xml:space="preserve">We then created a line graph to investigate whether this </w:t>
      </w:r>
      <w:r w:rsidR="005523AB" w:rsidRPr="00525372">
        <w:rPr>
          <w:rFonts w:ascii="Times New Roman" w:hAnsi="Times New Roman" w:cs="Times New Roman"/>
          <w:sz w:val="24"/>
          <w:szCs w:val="24"/>
        </w:rPr>
        <w:t xml:space="preserve">pattern occurred across all day of a month. For this we </w:t>
      </w:r>
      <w:proofErr w:type="gramStart"/>
      <w:r w:rsidR="005523AB" w:rsidRPr="00525372">
        <w:rPr>
          <w:rFonts w:ascii="Times New Roman" w:hAnsi="Times New Roman" w:cs="Times New Roman"/>
          <w:sz w:val="24"/>
          <w:szCs w:val="24"/>
        </w:rPr>
        <w:t>created</w:t>
      </w:r>
      <w:proofErr w:type="gramEnd"/>
      <w:r w:rsidR="005523AB" w:rsidRPr="00525372">
        <w:rPr>
          <w:rFonts w:ascii="Times New Roman" w:hAnsi="Times New Roman" w:cs="Times New Roman"/>
          <w:sz w:val="24"/>
          <w:szCs w:val="24"/>
        </w:rPr>
        <w:t xml:space="preserve"> a line chart</w:t>
      </w:r>
      <w:r w:rsidR="000372E5" w:rsidRPr="00525372">
        <w:rPr>
          <w:rFonts w:ascii="Times New Roman" w:hAnsi="Times New Roman" w:cs="Times New Roman"/>
          <w:sz w:val="24"/>
          <w:szCs w:val="24"/>
        </w:rPr>
        <w:t xml:space="preserve"> </w:t>
      </w:r>
      <w:r w:rsidR="00AA2DFD" w:rsidRPr="00525372">
        <w:rPr>
          <w:rFonts w:ascii="Times New Roman" w:hAnsi="Times New Roman" w:cs="Times New Roman"/>
          <w:sz w:val="24"/>
          <w:szCs w:val="24"/>
        </w:rPr>
        <w:t xml:space="preserve">depicting </w:t>
      </w:r>
      <w:r w:rsidR="00322B03" w:rsidRPr="00525372">
        <w:rPr>
          <w:rFonts w:ascii="Times New Roman" w:hAnsi="Times New Roman" w:cs="Times New Roman"/>
          <w:sz w:val="24"/>
          <w:szCs w:val="24"/>
        </w:rPr>
        <w:t xml:space="preserve">avg departure delay </w:t>
      </w:r>
      <w:r w:rsidR="002E6158" w:rsidRPr="00525372">
        <w:rPr>
          <w:rFonts w:ascii="Times New Roman" w:hAnsi="Times New Roman" w:cs="Times New Roman"/>
          <w:sz w:val="24"/>
          <w:szCs w:val="24"/>
        </w:rPr>
        <w:t xml:space="preserve">vs day of the month </w:t>
      </w:r>
      <w:r w:rsidR="004C6EC0" w:rsidRPr="00525372">
        <w:rPr>
          <w:rFonts w:ascii="Times New Roman" w:hAnsi="Times New Roman" w:cs="Times New Roman"/>
          <w:sz w:val="24"/>
          <w:szCs w:val="24"/>
        </w:rPr>
        <w:t>by part of the day for the 19 airports. Consistently the blue line for evening flights is the highest or second highest line, further supporting this</w:t>
      </w:r>
      <w:r w:rsidR="002E6158" w:rsidRPr="00525372">
        <w:rPr>
          <w:rFonts w:ascii="Times New Roman" w:hAnsi="Times New Roman" w:cs="Times New Roman"/>
          <w:sz w:val="24"/>
          <w:szCs w:val="24"/>
        </w:rPr>
        <w:t xml:space="preserve"> </w:t>
      </w:r>
      <w:r w:rsidR="00BD4FB0" w:rsidRPr="00525372">
        <w:rPr>
          <w:rFonts w:ascii="Times New Roman" w:hAnsi="Times New Roman" w:cs="Times New Roman"/>
          <w:sz w:val="24"/>
          <w:szCs w:val="24"/>
        </w:rPr>
        <w:t xml:space="preserve">conclusion. A surprising find that can impact </w:t>
      </w:r>
      <w:r w:rsidR="00BD4FB0" w:rsidRPr="00525372">
        <w:rPr>
          <w:rFonts w:ascii="Times New Roman" w:hAnsi="Times New Roman" w:cs="Times New Roman"/>
          <w:sz w:val="24"/>
          <w:szCs w:val="24"/>
        </w:rPr>
        <w:lastRenderedPageBreak/>
        <w:t>consumers is that flight delay times are lower in the middle of the month. The line graphs themselves appear to have a slight parabola shape with the longest delays occurring at the beginning and end of a month.</w:t>
      </w:r>
    </w:p>
    <w:p w14:paraId="578759EA" w14:textId="151F53AD" w:rsidR="00271195" w:rsidRPr="00525372" w:rsidRDefault="0094738E" w:rsidP="00271195">
      <w:pPr>
        <w:pStyle w:val="Heading2"/>
        <w:rPr>
          <w:rFonts w:ascii="Times New Roman" w:hAnsi="Times New Roman" w:cs="Times New Roman"/>
        </w:rPr>
      </w:pPr>
      <w:bookmarkStart w:id="25" w:name="_Toc165660364"/>
      <w:r w:rsidRPr="00525372">
        <w:rPr>
          <w:rFonts w:ascii="Times New Roman" w:hAnsi="Times New Roman" w:cs="Times New Roman"/>
        </w:rPr>
        <w:t xml:space="preserve">6.2 </w:t>
      </w:r>
      <w:r w:rsidR="00271195" w:rsidRPr="00525372">
        <w:rPr>
          <w:rFonts w:ascii="Times New Roman" w:hAnsi="Times New Roman" w:cs="Times New Roman"/>
        </w:rPr>
        <w:t xml:space="preserve">Airline </w:t>
      </w:r>
      <w:r w:rsidR="008A124D">
        <w:rPr>
          <w:rFonts w:ascii="Times New Roman" w:hAnsi="Times New Roman" w:cs="Times New Roman"/>
        </w:rPr>
        <w:t>Level</w:t>
      </w:r>
      <w:r w:rsidR="00271195" w:rsidRPr="00525372">
        <w:rPr>
          <w:rFonts w:ascii="Times New Roman" w:hAnsi="Times New Roman" w:cs="Times New Roman"/>
        </w:rPr>
        <w:t xml:space="preserve"> Analysis</w:t>
      </w:r>
      <w:bookmarkEnd w:id="25"/>
    </w:p>
    <w:p w14:paraId="054E7DB0" w14:textId="6657BEFB" w:rsidR="00271195" w:rsidRPr="00AF44D0" w:rsidRDefault="00534AB0" w:rsidP="00271195">
      <w:pPr>
        <w:rPr>
          <w:rFonts w:ascii="Times New Roman" w:hAnsi="Times New Roman" w:cs="Times New Roman"/>
          <w:sz w:val="24"/>
          <w:szCs w:val="24"/>
        </w:rPr>
      </w:pPr>
      <w:r w:rsidRPr="00AF44D0">
        <w:rPr>
          <w:rFonts w:ascii="Times New Roman" w:hAnsi="Times New Roman" w:cs="Times New Roman"/>
          <w:sz w:val="24"/>
          <w:szCs w:val="24"/>
        </w:rPr>
        <w:t>Given</w:t>
      </w:r>
      <w:r w:rsidR="0094738E" w:rsidRPr="00AF44D0">
        <w:rPr>
          <w:rFonts w:ascii="Times New Roman" w:hAnsi="Times New Roman" w:cs="Times New Roman"/>
          <w:sz w:val="24"/>
          <w:szCs w:val="24"/>
        </w:rPr>
        <w:t xml:space="preserve"> that</w:t>
      </w:r>
      <w:r w:rsidRPr="00AF44D0">
        <w:rPr>
          <w:rFonts w:ascii="Times New Roman" w:hAnsi="Times New Roman" w:cs="Times New Roman"/>
          <w:sz w:val="24"/>
          <w:szCs w:val="24"/>
        </w:rPr>
        <w:t xml:space="preserve"> each airline operates at airports across the country, our next stage of analysis focused on individual airlines. </w:t>
      </w:r>
      <w:r w:rsidR="006A697B" w:rsidRPr="00AF44D0">
        <w:rPr>
          <w:rFonts w:ascii="Times New Roman" w:hAnsi="Times New Roman" w:cs="Times New Roman"/>
          <w:sz w:val="24"/>
          <w:szCs w:val="24"/>
        </w:rPr>
        <w:t xml:space="preserve">We started by </w:t>
      </w:r>
      <w:r w:rsidR="00AE6391" w:rsidRPr="00AF44D0">
        <w:rPr>
          <w:rFonts w:ascii="Times New Roman" w:hAnsi="Times New Roman" w:cs="Times New Roman"/>
          <w:sz w:val="24"/>
          <w:szCs w:val="24"/>
        </w:rPr>
        <w:t xml:space="preserve">creating the same pareto chart to determine the airlines responsible for the greatest proportion of flight delay minutes. The table can be seen in the figure below. </w:t>
      </w:r>
    </w:p>
    <w:p w14:paraId="1C6517DE" w14:textId="655EB3BE" w:rsidR="00AE6391" w:rsidRPr="00221B7D" w:rsidRDefault="00AE6391" w:rsidP="00AF2AE9">
      <w:pPr>
        <w:jc w:val="center"/>
        <w:rPr>
          <w:rFonts w:ascii="Times New Roman" w:hAnsi="Times New Roman" w:cs="Times New Roman"/>
        </w:rPr>
      </w:pPr>
      <w:r w:rsidRPr="00221B7D">
        <w:rPr>
          <w:rFonts w:ascii="Times New Roman" w:hAnsi="Times New Roman" w:cs="Times New Roman"/>
          <w:noProof/>
          <w14:ligatures w14:val="standardContextual"/>
        </w:rPr>
        <w:drawing>
          <wp:inline distT="0" distB="0" distL="0" distR="0" wp14:anchorId="7D226300" wp14:editId="6511D2CD">
            <wp:extent cx="2159000" cy="2984500"/>
            <wp:effectExtent l="12700" t="12700" r="12700" b="12700"/>
            <wp:docPr id="303528651" name="Picture 3" descr="A screenshot of a table with numbers and a number of airl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28651" name="Picture 3" descr="A screenshot of a table with numbers and a number of airliner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59000" cy="2984500"/>
                    </a:xfrm>
                    <a:prstGeom prst="rect">
                      <a:avLst/>
                    </a:prstGeom>
                    <a:ln>
                      <a:solidFill>
                        <a:schemeClr val="tx1"/>
                      </a:solidFill>
                    </a:ln>
                  </pic:spPr>
                </pic:pic>
              </a:graphicData>
            </a:graphic>
          </wp:inline>
        </w:drawing>
      </w:r>
    </w:p>
    <w:p w14:paraId="33ED6973" w14:textId="14B5DE1D" w:rsidR="00C40A22" w:rsidRPr="00AF44D0" w:rsidRDefault="00ED1C53" w:rsidP="00C40A22">
      <w:pPr>
        <w:rPr>
          <w:rFonts w:ascii="Times New Roman" w:hAnsi="Times New Roman" w:cs="Times New Roman"/>
          <w:sz w:val="24"/>
          <w:szCs w:val="24"/>
        </w:rPr>
      </w:pPr>
      <w:r w:rsidRPr="00AF44D0">
        <w:rPr>
          <w:rFonts w:ascii="Times New Roman" w:hAnsi="Times New Roman" w:cs="Times New Roman"/>
          <w:sz w:val="24"/>
          <w:szCs w:val="24"/>
        </w:rPr>
        <w:t xml:space="preserve">From this we can see that greater than </w:t>
      </w:r>
      <w:r w:rsidR="006560FF" w:rsidRPr="00AF44D0">
        <w:rPr>
          <w:rFonts w:ascii="Times New Roman" w:hAnsi="Times New Roman" w:cs="Times New Roman"/>
          <w:sz w:val="24"/>
          <w:szCs w:val="24"/>
        </w:rPr>
        <w:t>6</w:t>
      </w:r>
      <w:r w:rsidRPr="00AF44D0">
        <w:rPr>
          <w:rFonts w:ascii="Times New Roman" w:hAnsi="Times New Roman" w:cs="Times New Roman"/>
          <w:sz w:val="24"/>
          <w:szCs w:val="24"/>
        </w:rPr>
        <w:t xml:space="preserve">0% of the departure delays are caused by only 5 airlines. </w:t>
      </w:r>
      <w:r w:rsidR="0083665A" w:rsidRPr="00907F54">
        <w:rPr>
          <w:rFonts w:ascii="Times New Roman" w:hAnsi="Times New Roman" w:cs="Times New Roman"/>
          <w:sz w:val="24"/>
          <w:szCs w:val="24"/>
        </w:rPr>
        <w:t>To further dive into this,</w:t>
      </w:r>
      <w:r w:rsidR="000507FE" w:rsidRPr="00907F54">
        <w:rPr>
          <w:rFonts w:ascii="Times New Roman" w:hAnsi="Times New Roman" w:cs="Times New Roman"/>
          <w:sz w:val="24"/>
          <w:szCs w:val="24"/>
        </w:rPr>
        <w:t xml:space="preserve"> </w:t>
      </w:r>
      <w:r w:rsidR="00EA0532" w:rsidRPr="00907F54">
        <w:rPr>
          <w:rFonts w:ascii="Times New Roman" w:hAnsi="Times New Roman" w:cs="Times New Roman"/>
          <w:sz w:val="24"/>
          <w:szCs w:val="24"/>
        </w:rPr>
        <w:t xml:space="preserve">we created a bar graph </w:t>
      </w:r>
      <w:r w:rsidR="002D15D6" w:rsidRPr="00907F54">
        <w:rPr>
          <w:rFonts w:ascii="Times New Roman" w:hAnsi="Times New Roman" w:cs="Times New Roman"/>
          <w:sz w:val="24"/>
          <w:szCs w:val="24"/>
        </w:rPr>
        <w:t>showing</w:t>
      </w:r>
      <w:r w:rsidR="00EA0532" w:rsidRPr="00907F54">
        <w:rPr>
          <w:rFonts w:ascii="Times New Roman" w:hAnsi="Times New Roman" w:cs="Times New Roman"/>
          <w:sz w:val="24"/>
          <w:szCs w:val="24"/>
        </w:rPr>
        <w:t xml:space="preserve"> </w:t>
      </w:r>
      <w:r w:rsidR="00F573AB" w:rsidRPr="00907F54">
        <w:rPr>
          <w:rFonts w:ascii="Times New Roman" w:hAnsi="Times New Roman" w:cs="Times New Roman"/>
          <w:sz w:val="24"/>
          <w:szCs w:val="24"/>
        </w:rPr>
        <w:t xml:space="preserve">delay count vs day of the week. From this figure </w:t>
      </w:r>
      <w:proofErr w:type="gramStart"/>
      <w:r w:rsidR="00F573AB" w:rsidRPr="00907F54">
        <w:rPr>
          <w:rFonts w:ascii="Times New Roman" w:hAnsi="Times New Roman" w:cs="Times New Roman"/>
          <w:sz w:val="24"/>
          <w:szCs w:val="24"/>
        </w:rPr>
        <w:t xml:space="preserve">it can be seen that </w:t>
      </w:r>
      <w:r w:rsidR="00885368" w:rsidRPr="00907F54">
        <w:rPr>
          <w:rFonts w:ascii="Times New Roman" w:hAnsi="Times New Roman" w:cs="Times New Roman"/>
          <w:sz w:val="24"/>
          <w:szCs w:val="24"/>
        </w:rPr>
        <w:t>Southwest</w:t>
      </w:r>
      <w:proofErr w:type="gramEnd"/>
      <w:r w:rsidR="00885368" w:rsidRPr="00907F54">
        <w:rPr>
          <w:rFonts w:ascii="Times New Roman" w:hAnsi="Times New Roman" w:cs="Times New Roman"/>
          <w:sz w:val="24"/>
          <w:szCs w:val="24"/>
        </w:rPr>
        <w:t xml:space="preserve"> Airlines accounts for the largest number of </w:t>
      </w:r>
      <w:r w:rsidR="00CF738D" w:rsidRPr="00907F54">
        <w:rPr>
          <w:rFonts w:ascii="Times New Roman" w:hAnsi="Times New Roman" w:cs="Times New Roman"/>
          <w:sz w:val="24"/>
          <w:szCs w:val="24"/>
        </w:rPr>
        <w:t>delays, with their worst performing day falling on Fridays</w:t>
      </w:r>
      <w:r w:rsidR="00B659B3" w:rsidRPr="00907F54">
        <w:rPr>
          <w:rFonts w:ascii="Times New Roman" w:hAnsi="Times New Roman" w:cs="Times New Roman"/>
          <w:sz w:val="24"/>
          <w:szCs w:val="24"/>
        </w:rPr>
        <w:t xml:space="preserve"> and </w:t>
      </w:r>
      <w:proofErr w:type="gramStart"/>
      <w:r w:rsidR="00B659B3" w:rsidRPr="00907F54">
        <w:rPr>
          <w:rFonts w:ascii="Times New Roman" w:hAnsi="Times New Roman" w:cs="Times New Roman"/>
          <w:sz w:val="24"/>
          <w:szCs w:val="24"/>
        </w:rPr>
        <w:t>second</w:t>
      </w:r>
      <w:proofErr w:type="gramEnd"/>
      <w:r w:rsidR="00B659B3" w:rsidRPr="00907F54">
        <w:rPr>
          <w:rFonts w:ascii="Times New Roman" w:hAnsi="Times New Roman" w:cs="Times New Roman"/>
          <w:sz w:val="24"/>
          <w:szCs w:val="24"/>
        </w:rPr>
        <w:t xml:space="preserve"> worst day on Thursdays. </w:t>
      </w:r>
    </w:p>
    <w:p w14:paraId="0E9A9DB0" w14:textId="441B58AA" w:rsidR="00C40A22" w:rsidRPr="00271195" w:rsidRDefault="00E02FCD" w:rsidP="00E02FCD">
      <w:pPr>
        <w:jc w:val="center"/>
        <w:rPr>
          <w:rFonts w:ascii="Times New Roman" w:hAnsi="Times New Roman" w:cs="Times New Roman"/>
        </w:rPr>
      </w:pPr>
      <w:r w:rsidRPr="00E02FCD">
        <w:rPr>
          <w:rFonts w:ascii="Times New Roman" w:hAnsi="Times New Roman" w:cs="Times New Roman"/>
          <w:noProof/>
        </w:rPr>
        <w:drawing>
          <wp:inline distT="0" distB="0" distL="0" distR="0" wp14:anchorId="68254D05" wp14:editId="27D95E9A">
            <wp:extent cx="3036228" cy="1984902"/>
            <wp:effectExtent l="12700" t="12700" r="12065" b="9525"/>
            <wp:docPr id="1178782596" name="slide9" descr="Number of Delays by Day of Week">
              <a:extLst xmlns:a="http://schemas.openxmlformats.org/drawingml/2006/main">
                <a:ext uri="{FF2B5EF4-FFF2-40B4-BE49-F238E27FC236}">
                  <a16:creationId xmlns:a16="http://schemas.microsoft.com/office/drawing/2014/main" id="{2C7C5FBB-F59F-4D9A-96FB-4F41116542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9" descr="Number of Delays by Day of Week">
                      <a:extLst>
                        <a:ext uri="{FF2B5EF4-FFF2-40B4-BE49-F238E27FC236}">
                          <a16:creationId xmlns:a16="http://schemas.microsoft.com/office/drawing/2014/main" id="{2C7C5FBB-F59F-4D9A-96FB-4F411165424B}"/>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2228" cy="2021512"/>
                    </a:xfrm>
                    <a:prstGeom prst="rect">
                      <a:avLst/>
                    </a:prstGeom>
                    <a:ln>
                      <a:solidFill>
                        <a:schemeClr val="tx1"/>
                      </a:solidFill>
                    </a:ln>
                  </pic:spPr>
                </pic:pic>
              </a:graphicData>
            </a:graphic>
          </wp:inline>
        </w:drawing>
      </w:r>
    </w:p>
    <w:p w14:paraId="04041A8E" w14:textId="4E26F004" w:rsidR="00C122DF" w:rsidRPr="00907F54" w:rsidRDefault="00B75061" w:rsidP="00C40A22">
      <w:pPr>
        <w:rPr>
          <w:rFonts w:ascii="Times New Roman" w:hAnsi="Times New Roman" w:cs="Times New Roman"/>
          <w:sz w:val="24"/>
          <w:szCs w:val="24"/>
        </w:rPr>
      </w:pPr>
      <w:r w:rsidRPr="00907F54">
        <w:rPr>
          <w:rFonts w:ascii="Times New Roman" w:hAnsi="Times New Roman" w:cs="Times New Roman"/>
          <w:sz w:val="24"/>
          <w:szCs w:val="24"/>
        </w:rPr>
        <w:lastRenderedPageBreak/>
        <w:t xml:space="preserve">Further analysis </w:t>
      </w:r>
      <w:proofErr w:type="gramStart"/>
      <w:r w:rsidRPr="00907F54">
        <w:rPr>
          <w:rFonts w:ascii="Times New Roman" w:hAnsi="Times New Roman" w:cs="Times New Roman"/>
          <w:sz w:val="24"/>
          <w:szCs w:val="24"/>
        </w:rPr>
        <w:t>on</w:t>
      </w:r>
      <w:proofErr w:type="gramEnd"/>
      <w:r w:rsidRPr="00907F54">
        <w:rPr>
          <w:rFonts w:ascii="Times New Roman" w:hAnsi="Times New Roman" w:cs="Times New Roman"/>
          <w:sz w:val="24"/>
          <w:szCs w:val="24"/>
        </w:rPr>
        <w:t xml:space="preserve"> these airlines was performed through a line graph of a</w:t>
      </w:r>
      <w:r w:rsidR="00533F90" w:rsidRPr="00907F54">
        <w:rPr>
          <w:rFonts w:ascii="Times New Roman" w:hAnsi="Times New Roman" w:cs="Times New Roman"/>
          <w:sz w:val="24"/>
          <w:szCs w:val="24"/>
        </w:rPr>
        <w:t xml:space="preserve">verage normalized flight delay vs day of week. For this analysis delay duration was normalized using a min-max normalization technique. </w:t>
      </w:r>
      <w:r w:rsidR="00455400" w:rsidRPr="00907F54">
        <w:rPr>
          <w:rFonts w:ascii="Times New Roman" w:hAnsi="Times New Roman" w:cs="Times New Roman"/>
          <w:sz w:val="24"/>
          <w:szCs w:val="24"/>
        </w:rPr>
        <w:t xml:space="preserve">Surprisingly, Southwest Airlines shown by the brown </w:t>
      </w:r>
      <w:proofErr w:type="gramStart"/>
      <w:r w:rsidR="00455400" w:rsidRPr="00907F54">
        <w:rPr>
          <w:rFonts w:ascii="Times New Roman" w:hAnsi="Times New Roman" w:cs="Times New Roman"/>
          <w:sz w:val="24"/>
          <w:szCs w:val="24"/>
        </w:rPr>
        <w:t>line in</w:t>
      </w:r>
      <w:proofErr w:type="gramEnd"/>
      <w:r w:rsidR="00455400" w:rsidRPr="00907F54">
        <w:rPr>
          <w:rFonts w:ascii="Times New Roman" w:hAnsi="Times New Roman" w:cs="Times New Roman"/>
          <w:sz w:val="24"/>
          <w:szCs w:val="24"/>
        </w:rPr>
        <w:t xml:space="preserve"> the below figure, had the lowest average flight delay. This indicates that they have effective </w:t>
      </w:r>
      <w:r w:rsidR="00511A30" w:rsidRPr="00907F54">
        <w:rPr>
          <w:rFonts w:ascii="Times New Roman" w:hAnsi="Times New Roman" w:cs="Times New Roman"/>
          <w:sz w:val="24"/>
          <w:szCs w:val="24"/>
        </w:rPr>
        <w:t>mitigation strategies in place to combat the large number of delays they experience. Further it poses the potential for other airlines to attempt to</w:t>
      </w:r>
      <w:r w:rsidR="003875DE" w:rsidRPr="00907F54">
        <w:rPr>
          <w:rFonts w:ascii="Times New Roman" w:hAnsi="Times New Roman" w:cs="Times New Roman"/>
          <w:sz w:val="24"/>
          <w:szCs w:val="24"/>
        </w:rPr>
        <w:t xml:space="preserve"> collaborate to improve their own </w:t>
      </w:r>
      <w:proofErr w:type="gramStart"/>
      <w:r w:rsidR="0004110B" w:rsidRPr="00907F54">
        <w:rPr>
          <w:rFonts w:ascii="Times New Roman" w:hAnsi="Times New Roman" w:cs="Times New Roman"/>
          <w:sz w:val="24"/>
          <w:szCs w:val="24"/>
        </w:rPr>
        <w:t>delay</w:t>
      </w:r>
      <w:proofErr w:type="gramEnd"/>
      <w:r w:rsidR="0004110B" w:rsidRPr="00907F54">
        <w:rPr>
          <w:rFonts w:ascii="Times New Roman" w:hAnsi="Times New Roman" w:cs="Times New Roman"/>
          <w:sz w:val="24"/>
          <w:szCs w:val="24"/>
        </w:rPr>
        <w:t xml:space="preserve"> durations. </w:t>
      </w:r>
    </w:p>
    <w:p w14:paraId="3D0A8C80" w14:textId="540446B0" w:rsidR="00C40A22" w:rsidRPr="00221B7D" w:rsidRDefault="00C122DF" w:rsidP="00C122DF">
      <w:pPr>
        <w:jc w:val="center"/>
        <w:rPr>
          <w:rFonts w:ascii="Times New Roman" w:hAnsi="Times New Roman" w:cs="Times New Roman"/>
        </w:rPr>
      </w:pPr>
      <w:r w:rsidRPr="00C122DF">
        <w:rPr>
          <w:rFonts w:ascii="Times New Roman" w:hAnsi="Times New Roman" w:cs="Times New Roman"/>
          <w:noProof/>
        </w:rPr>
        <w:drawing>
          <wp:inline distT="0" distB="0" distL="0" distR="0" wp14:anchorId="4318B6C3" wp14:editId="2CF09752">
            <wp:extent cx="3242990" cy="2120070"/>
            <wp:effectExtent l="12700" t="12700" r="8255" b="13970"/>
            <wp:docPr id="10" name="slide10" descr="Avg Airline Delay Duration by Day of Week">
              <a:extLst xmlns:a="http://schemas.openxmlformats.org/drawingml/2006/main">
                <a:ext uri="{FF2B5EF4-FFF2-40B4-BE49-F238E27FC236}">
                  <a16:creationId xmlns:a16="http://schemas.microsoft.com/office/drawing/2014/main" id="{757A7586-0814-46D2-ACE4-A9BBE47AD0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0" descr="Avg Airline Delay Duration by Day of Week">
                      <a:extLst>
                        <a:ext uri="{FF2B5EF4-FFF2-40B4-BE49-F238E27FC236}">
                          <a16:creationId xmlns:a16="http://schemas.microsoft.com/office/drawing/2014/main" id="{757A7586-0814-46D2-ACE4-A9BBE47AD059}"/>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64627" cy="2134215"/>
                    </a:xfrm>
                    <a:prstGeom prst="rect">
                      <a:avLst/>
                    </a:prstGeom>
                    <a:ln>
                      <a:solidFill>
                        <a:schemeClr val="tx1"/>
                      </a:solidFill>
                    </a:ln>
                  </pic:spPr>
                </pic:pic>
              </a:graphicData>
            </a:graphic>
          </wp:inline>
        </w:drawing>
      </w:r>
      <w:r w:rsidR="00CE0D2F" w:rsidRPr="00221B7D">
        <w:rPr>
          <w:rFonts w:ascii="Times New Roman" w:hAnsi="Times New Roman" w:cs="Times New Roman"/>
        </w:rPr>
        <w:br w:type="page"/>
      </w:r>
    </w:p>
    <w:p w14:paraId="157232D7" w14:textId="3FDEE1E6" w:rsidR="009A3161" w:rsidRPr="007218E0" w:rsidRDefault="003777F8" w:rsidP="00770F76">
      <w:pPr>
        <w:pStyle w:val="Heading1"/>
        <w:rPr>
          <w:rFonts w:ascii="Times New Roman" w:hAnsi="Times New Roman" w:cs="Times New Roman"/>
        </w:rPr>
      </w:pPr>
      <w:bookmarkStart w:id="26" w:name="_Toc165660365"/>
      <w:r w:rsidRPr="007218E0">
        <w:rPr>
          <w:rFonts w:ascii="Times New Roman" w:hAnsi="Times New Roman" w:cs="Times New Roman"/>
        </w:rPr>
        <w:lastRenderedPageBreak/>
        <w:t xml:space="preserve">Chapter </w:t>
      </w:r>
      <w:r w:rsidR="0045271E" w:rsidRPr="007218E0">
        <w:rPr>
          <w:rFonts w:ascii="Times New Roman" w:hAnsi="Times New Roman" w:cs="Times New Roman"/>
        </w:rPr>
        <w:t>7:</w:t>
      </w:r>
      <w:r w:rsidRPr="007218E0">
        <w:rPr>
          <w:rFonts w:ascii="Times New Roman" w:hAnsi="Times New Roman" w:cs="Times New Roman"/>
        </w:rPr>
        <w:t xml:space="preserve"> Business Implications</w:t>
      </w:r>
      <w:bookmarkEnd w:id="26"/>
    </w:p>
    <w:p w14:paraId="3ECC4687" w14:textId="5E65C851" w:rsidR="009759A3" w:rsidRPr="009759A3" w:rsidRDefault="009759A3" w:rsidP="009759A3">
      <w:pPr>
        <w:rPr>
          <w:rFonts w:ascii="Times New Roman" w:hAnsi="Times New Roman" w:cs="Times New Roman"/>
          <w:sz w:val="24"/>
          <w:szCs w:val="24"/>
        </w:rPr>
      </w:pPr>
      <w:r w:rsidRPr="009759A3">
        <w:rPr>
          <w:rFonts w:ascii="Times New Roman" w:hAnsi="Times New Roman" w:cs="Times New Roman"/>
          <w:sz w:val="24"/>
          <w:szCs w:val="24"/>
        </w:rPr>
        <w:t>In the aviation industry's dynamic landscape, data-driven insights are paramount for optimizing operational efficiency and enhancing passenger experiences. This section delves into key findings and their business implications, offering actionable strategies to drive innovation, collaboration, and sustainable growth across airports and airlines in the USA.</w:t>
      </w:r>
    </w:p>
    <w:p w14:paraId="3FC0AD3E" w14:textId="31962AA7" w:rsidR="00EA1AD2" w:rsidRPr="007218E0" w:rsidRDefault="00EA1AD2" w:rsidP="00663FB2">
      <w:pPr>
        <w:pStyle w:val="ListParagraph"/>
        <w:numPr>
          <w:ilvl w:val="0"/>
          <w:numId w:val="19"/>
        </w:numPr>
        <w:rPr>
          <w:rFonts w:ascii="Times New Roman" w:hAnsi="Times New Roman" w:cs="Times New Roman"/>
          <w:b/>
          <w:sz w:val="24"/>
          <w:szCs w:val="24"/>
        </w:rPr>
      </w:pPr>
      <w:r w:rsidRPr="007218E0">
        <w:rPr>
          <w:rFonts w:ascii="Times New Roman" w:hAnsi="Times New Roman" w:cs="Times New Roman"/>
          <w:b/>
          <w:sz w:val="24"/>
          <w:szCs w:val="24"/>
        </w:rPr>
        <w:t>Regional Disparities in Delay Times</w:t>
      </w:r>
    </w:p>
    <w:p w14:paraId="4F294241" w14:textId="7F2057DF" w:rsidR="00EA1AD2" w:rsidRPr="007218E0" w:rsidRDefault="00A019D4" w:rsidP="00EA1AD2">
      <w:pPr>
        <w:pStyle w:val="ListParagraph"/>
        <w:numPr>
          <w:ilvl w:val="1"/>
          <w:numId w:val="19"/>
        </w:numPr>
        <w:rPr>
          <w:rFonts w:ascii="Times New Roman" w:hAnsi="Times New Roman" w:cs="Times New Roman"/>
          <w:b/>
          <w:sz w:val="24"/>
          <w:szCs w:val="24"/>
        </w:rPr>
      </w:pPr>
      <w:r w:rsidRPr="007218E0">
        <w:rPr>
          <w:rFonts w:ascii="Times New Roman" w:hAnsi="Times New Roman" w:cs="Times New Roman"/>
          <w:b/>
          <w:sz w:val="24"/>
          <w:szCs w:val="24"/>
        </w:rPr>
        <w:t xml:space="preserve">Findings: </w:t>
      </w:r>
      <w:r w:rsidRPr="007218E0">
        <w:rPr>
          <w:rFonts w:ascii="Times New Roman" w:hAnsi="Times New Roman" w:cs="Times New Roman"/>
          <w:sz w:val="24"/>
          <w:szCs w:val="24"/>
        </w:rPr>
        <w:t>West Coast states experience shorter delay times compared to Midwest and East Coast states.</w:t>
      </w:r>
    </w:p>
    <w:p w14:paraId="6DFDF254" w14:textId="77777777" w:rsidR="00640104" w:rsidRPr="007218E0" w:rsidRDefault="00640104" w:rsidP="00640104">
      <w:pPr>
        <w:pStyle w:val="ListParagraph"/>
        <w:numPr>
          <w:ilvl w:val="1"/>
          <w:numId w:val="19"/>
        </w:numPr>
        <w:rPr>
          <w:rFonts w:ascii="Times New Roman" w:hAnsi="Times New Roman" w:cs="Times New Roman"/>
          <w:b/>
          <w:sz w:val="24"/>
          <w:szCs w:val="24"/>
        </w:rPr>
      </w:pPr>
      <w:r w:rsidRPr="007218E0">
        <w:rPr>
          <w:rFonts w:ascii="Times New Roman" w:hAnsi="Times New Roman" w:cs="Times New Roman"/>
          <w:b/>
          <w:sz w:val="24"/>
          <w:szCs w:val="24"/>
        </w:rPr>
        <w:t xml:space="preserve">Implications: </w:t>
      </w:r>
      <w:r w:rsidRPr="007218E0">
        <w:rPr>
          <w:rFonts w:ascii="Times New Roman" w:hAnsi="Times New Roman" w:cs="Times New Roman"/>
          <w:sz w:val="24"/>
          <w:szCs w:val="24"/>
        </w:rPr>
        <w:t>Understanding regional variations is crucial for targeted resource allocation and mitigation strategies.</w:t>
      </w:r>
    </w:p>
    <w:p w14:paraId="27D3495F" w14:textId="174EF993" w:rsidR="00640104" w:rsidRPr="00640104" w:rsidRDefault="00640104" w:rsidP="00640104">
      <w:pPr>
        <w:pStyle w:val="ListParagraph"/>
        <w:numPr>
          <w:ilvl w:val="1"/>
          <w:numId w:val="19"/>
        </w:numPr>
        <w:rPr>
          <w:rFonts w:ascii="Times New Roman" w:hAnsi="Times New Roman" w:cs="Times New Roman"/>
          <w:b/>
          <w:sz w:val="24"/>
          <w:szCs w:val="24"/>
        </w:rPr>
      </w:pPr>
      <w:r w:rsidRPr="007218E0">
        <w:rPr>
          <w:rFonts w:ascii="Times New Roman" w:hAnsi="Times New Roman" w:cs="Times New Roman"/>
          <w:b/>
          <w:sz w:val="24"/>
          <w:szCs w:val="24"/>
        </w:rPr>
        <w:t xml:space="preserve">Application: </w:t>
      </w:r>
      <w:r w:rsidRPr="007218E0">
        <w:rPr>
          <w:rFonts w:ascii="Times New Roman" w:hAnsi="Times New Roman" w:cs="Times New Roman"/>
          <w:sz w:val="24"/>
          <w:szCs w:val="24"/>
        </w:rPr>
        <w:t xml:space="preserve">The system enables regional analysis of delay patterns, facilitating the allocation of resources such as staff, equipment, and infrastructure upgrades based on specific regional needs. Decision support tools can recommend tailored strategies for each region to minimize </w:t>
      </w:r>
      <w:proofErr w:type="gramStart"/>
      <w:r w:rsidRPr="007218E0">
        <w:rPr>
          <w:rFonts w:ascii="Times New Roman" w:hAnsi="Times New Roman" w:cs="Times New Roman"/>
          <w:sz w:val="24"/>
          <w:szCs w:val="24"/>
        </w:rPr>
        <w:t>delay times</w:t>
      </w:r>
      <w:proofErr w:type="gramEnd"/>
      <w:r w:rsidRPr="007218E0">
        <w:rPr>
          <w:rFonts w:ascii="Times New Roman" w:hAnsi="Times New Roman" w:cs="Times New Roman"/>
          <w:sz w:val="24"/>
          <w:szCs w:val="24"/>
        </w:rPr>
        <w:t xml:space="preserve"> and enhance operational efficiency.</w:t>
      </w:r>
    </w:p>
    <w:p w14:paraId="639BBEA2" w14:textId="6BA32C83" w:rsidR="00663FB2" w:rsidRPr="009A3161" w:rsidRDefault="004A07BC" w:rsidP="00663FB2">
      <w:pPr>
        <w:pStyle w:val="ListParagraph"/>
        <w:numPr>
          <w:ilvl w:val="0"/>
          <w:numId w:val="19"/>
        </w:numPr>
        <w:rPr>
          <w:rFonts w:ascii="Times New Roman" w:hAnsi="Times New Roman" w:cs="Times New Roman"/>
          <w:b/>
          <w:sz w:val="24"/>
          <w:szCs w:val="24"/>
        </w:rPr>
      </w:pPr>
      <w:r w:rsidRPr="007218E0">
        <w:rPr>
          <w:rFonts w:ascii="Times New Roman" w:hAnsi="Times New Roman" w:cs="Times New Roman"/>
          <w:b/>
          <w:sz w:val="24"/>
          <w:szCs w:val="24"/>
        </w:rPr>
        <w:t xml:space="preserve">Concentration of Delayed Airports </w:t>
      </w:r>
    </w:p>
    <w:p w14:paraId="68ED3107" w14:textId="45B8731D" w:rsidR="00663FB2" w:rsidRPr="007218E0" w:rsidRDefault="00663FB2" w:rsidP="00663FB2">
      <w:pPr>
        <w:pStyle w:val="ListParagraph"/>
        <w:numPr>
          <w:ilvl w:val="0"/>
          <w:numId w:val="22"/>
        </w:numPr>
        <w:rPr>
          <w:rFonts w:ascii="Times New Roman" w:hAnsi="Times New Roman" w:cs="Times New Roman"/>
          <w:sz w:val="24"/>
          <w:szCs w:val="24"/>
        </w:rPr>
      </w:pPr>
      <w:r w:rsidRPr="009A3161">
        <w:rPr>
          <w:rFonts w:ascii="Times New Roman" w:hAnsi="Times New Roman" w:cs="Times New Roman"/>
          <w:b/>
          <w:sz w:val="24"/>
          <w:szCs w:val="24"/>
        </w:rPr>
        <w:t>Findings</w:t>
      </w:r>
      <w:r w:rsidR="00124703" w:rsidRPr="007218E0">
        <w:rPr>
          <w:rFonts w:ascii="Times New Roman" w:hAnsi="Times New Roman" w:cs="Times New Roman"/>
          <w:b/>
          <w:sz w:val="24"/>
          <w:szCs w:val="24"/>
        </w:rPr>
        <w:t xml:space="preserve">: </w:t>
      </w:r>
      <w:r w:rsidR="00124703" w:rsidRPr="007218E0">
        <w:rPr>
          <w:rFonts w:ascii="Times New Roman" w:hAnsi="Times New Roman" w:cs="Times New Roman"/>
          <w:sz w:val="24"/>
          <w:szCs w:val="24"/>
        </w:rPr>
        <w:t>A small percentage of airports account for a significant portion of total flight delays.</w:t>
      </w:r>
    </w:p>
    <w:p w14:paraId="200F811E" w14:textId="77777777" w:rsidR="00663FB2" w:rsidRPr="007218E0" w:rsidRDefault="00663FB2" w:rsidP="00663FB2">
      <w:pPr>
        <w:pStyle w:val="ListParagraph"/>
        <w:numPr>
          <w:ilvl w:val="1"/>
          <w:numId w:val="22"/>
        </w:numPr>
        <w:rPr>
          <w:rFonts w:ascii="Times New Roman" w:hAnsi="Times New Roman" w:cs="Times New Roman"/>
          <w:sz w:val="24"/>
          <w:szCs w:val="24"/>
        </w:rPr>
      </w:pPr>
      <w:r w:rsidRPr="007218E0">
        <w:rPr>
          <w:rFonts w:ascii="Times New Roman" w:hAnsi="Times New Roman" w:cs="Times New Roman"/>
          <w:sz w:val="24"/>
          <w:szCs w:val="24"/>
        </w:rPr>
        <w:t>5% of airports account for 50% of total flight delays in minutes</w:t>
      </w:r>
    </w:p>
    <w:p w14:paraId="0DD914FF" w14:textId="77777777" w:rsidR="00663FB2" w:rsidRPr="007218E0" w:rsidRDefault="00663FB2" w:rsidP="00663FB2">
      <w:pPr>
        <w:pStyle w:val="ListParagraph"/>
        <w:numPr>
          <w:ilvl w:val="1"/>
          <w:numId w:val="22"/>
        </w:numPr>
        <w:rPr>
          <w:rFonts w:ascii="Times New Roman" w:hAnsi="Times New Roman" w:cs="Times New Roman"/>
          <w:sz w:val="24"/>
          <w:szCs w:val="24"/>
        </w:rPr>
      </w:pPr>
      <w:r w:rsidRPr="007218E0">
        <w:rPr>
          <w:rFonts w:ascii="Times New Roman" w:hAnsi="Times New Roman" w:cs="Times New Roman"/>
          <w:sz w:val="24"/>
          <w:szCs w:val="24"/>
        </w:rPr>
        <w:t>50% of delay minutes is from only 19 airports, out of the 367 examined</w:t>
      </w:r>
    </w:p>
    <w:p w14:paraId="52E907AF" w14:textId="5DB7591F" w:rsidR="00663FB2" w:rsidRPr="009A3161" w:rsidRDefault="00663FB2" w:rsidP="00663FB2">
      <w:pPr>
        <w:pStyle w:val="ListParagraph"/>
        <w:numPr>
          <w:ilvl w:val="0"/>
          <w:numId w:val="22"/>
        </w:numPr>
        <w:rPr>
          <w:rFonts w:ascii="Times New Roman" w:hAnsi="Times New Roman" w:cs="Times New Roman"/>
          <w:sz w:val="24"/>
          <w:szCs w:val="24"/>
        </w:rPr>
      </w:pPr>
      <w:r w:rsidRPr="009A3161">
        <w:rPr>
          <w:rFonts w:ascii="Times New Roman" w:hAnsi="Times New Roman" w:cs="Times New Roman"/>
          <w:b/>
          <w:sz w:val="24"/>
          <w:szCs w:val="24"/>
        </w:rPr>
        <w:t>Implications</w:t>
      </w:r>
      <w:r w:rsidRPr="009A3161">
        <w:rPr>
          <w:rFonts w:ascii="Times New Roman" w:hAnsi="Times New Roman" w:cs="Times New Roman"/>
          <w:sz w:val="24"/>
          <w:szCs w:val="24"/>
        </w:rPr>
        <w:t xml:space="preserve">: </w:t>
      </w:r>
      <w:r w:rsidR="00084C37" w:rsidRPr="007218E0">
        <w:rPr>
          <w:rFonts w:ascii="Times New Roman" w:hAnsi="Times New Roman" w:cs="Times New Roman"/>
          <w:sz w:val="24"/>
          <w:szCs w:val="24"/>
        </w:rPr>
        <w:t>Prioritizing interventions at key airports can yield substantial overall improvements.</w:t>
      </w:r>
    </w:p>
    <w:p w14:paraId="607C3AD9" w14:textId="6657B9D2" w:rsidR="00663FB2" w:rsidRPr="00E021AD" w:rsidRDefault="00663FB2" w:rsidP="00E021AD">
      <w:pPr>
        <w:pStyle w:val="ListParagraph"/>
        <w:numPr>
          <w:ilvl w:val="0"/>
          <w:numId w:val="22"/>
        </w:numPr>
        <w:rPr>
          <w:rFonts w:ascii="Times New Roman" w:hAnsi="Times New Roman" w:cs="Times New Roman"/>
          <w:sz w:val="24"/>
          <w:szCs w:val="24"/>
        </w:rPr>
      </w:pPr>
      <w:r w:rsidRPr="009A3161">
        <w:rPr>
          <w:rFonts w:ascii="Times New Roman" w:hAnsi="Times New Roman" w:cs="Times New Roman"/>
          <w:b/>
          <w:sz w:val="24"/>
          <w:szCs w:val="24"/>
        </w:rPr>
        <w:t>Application</w:t>
      </w:r>
      <w:r w:rsidRPr="009A3161">
        <w:rPr>
          <w:rFonts w:ascii="Times New Roman" w:hAnsi="Times New Roman" w:cs="Times New Roman"/>
          <w:sz w:val="24"/>
          <w:szCs w:val="24"/>
        </w:rPr>
        <w:t xml:space="preserve">: </w:t>
      </w:r>
      <w:r w:rsidR="00A779EF" w:rsidRPr="007218E0">
        <w:rPr>
          <w:rFonts w:ascii="Times New Roman" w:hAnsi="Times New Roman" w:cs="Times New Roman"/>
          <w:sz w:val="24"/>
          <w:szCs w:val="24"/>
        </w:rPr>
        <w:t xml:space="preserve">The system identifies high-impact airports and provides detailed insights into delay causes and patterns at these facilities. Decision support modules offer targeted recommendations for operational enhancements, resource allocation, and collaboration with airlines and regulatory authorities to address delay hotspots effectively. </w:t>
      </w:r>
    </w:p>
    <w:p w14:paraId="176374F1" w14:textId="71DCC48C" w:rsidR="009A3161" w:rsidRPr="009A3161" w:rsidRDefault="00644CB2" w:rsidP="009A3161">
      <w:pPr>
        <w:pStyle w:val="ListParagraph"/>
        <w:numPr>
          <w:ilvl w:val="0"/>
          <w:numId w:val="19"/>
        </w:numPr>
        <w:rPr>
          <w:rFonts w:ascii="Times New Roman" w:hAnsi="Times New Roman" w:cs="Times New Roman"/>
          <w:b/>
          <w:sz w:val="24"/>
          <w:szCs w:val="24"/>
        </w:rPr>
      </w:pPr>
      <w:r w:rsidRPr="007218E0">
        <w:rPr>
          <w:rFonts w:ascii="Times New Roman" w:hAnsi="Times New Roman" w:cs="Times New Roman"/>
          <w:b/>
          <w:sz w:val="24"/>
          <w:szCs w:val="24"/>
        </w:rPr>
        <w:t>Temporal Patterns in Delay Times</w:t>
      </w:r>
    </w:p>
    <w:p w14:paraId="07003617" w14:textId="6434E537" w:rsidR="00E021AD" w:rsidRPr="00E021AD" w:rsidRDefault="009A3161" w:rsidP="00373976">
      <w:pPr>
        <w:pStyle w:val="ListParagraph"/>
        <w:numPr>
          <w:ilvl w:val="0"/>
          <w:numId w:val="21"/>
        </w:numPr>
        <w:rPr>
          <w:rFonts w:ascii="Times New Roman" w:hAnsi="Times New Roman" w:cs="Times New Roman"/>
          <w:sz w:val="24"/>
          <w:szCs w:val="24"/>
        </w:rPr>
      </w:pPr>
      <w:r w:rsidRPr="009A3161">
        <w:rPr>
          <w:rFonts w:ascii="Times New Roman" w:hAnsi="Times New Roman" w:cs="Times New Roman"/>
          <w:b/>
          <w:sz w:val="24"/>
          <w:szCs w:val="24"/>
        </w:rPr>
        <w:t>Findings</w:t>
      </w:r>
      <w:r w:rsidRPr="009A3161">
        <w:rPr>
          <w:rFonts w:ascii="Times New Roman" w:hAnsi="Times New Roman" w:cs="Times New Roman"/>
          <w:sz w:val="24"/>
          <w:szCs w:val="24"/>
        </w:rPr>
        <w:t xml:space="preserve">: </w:t>
      </w:r>
      <w:r w:rsidR="00373976" w:rsidRPr="007218E0">
        <w:rPr>
          <w:rFonts w:ascii="Times New Roman" w:hAnsi="Times New Roman" w:cs="Times New Roman"/>
          <w:sz w:val="24"/>
          <w:szCs w:val="24"/>
        </w:rPr>
        <w:t>Evening and overnight flights consistently experience the worst delay times across airports.</w:t>
      </w:r>
    </w:p>
    <w:p w14:paraId="10B21D68" w14:textId="0417231E" w:rsidR="009A3161" w:rsidRPr="009A3161" w:rsidRDefault="009A3161" w:rsidP="009A3161">
      <w:pPr>
        <w:pStyle w:val="ListParagraph"/>
        <w:numPr>
          <w:ilvl w:val="0"/>
          <w:numId w:val="21"/>
        </w:numPr>
        <w:rPr>
          <w:rFonts w:ascii="Times New Roman" w:hAnsi="Times New Roman" w:cs="Times New Roman"/>
          <w:sz w:val="24"/>
          <w:szCs w:val="24"/>
        </w:rPr>
      </w:pPr>
      <w:r w:rsidRPr="009A3161">
        <w:rPr>
          <w:rFonts w:ascii="Times New Roman" w:hAnsi="Times New Roman" w:cs="Times New Roman"/>
          <w:b/>
          <w:sz w:val="24"/>
          <w:szCs w:val="24"/>
        </w:rPr>
        <w:t>Implications</w:t>
      </w:r>
      <w:r w:rsidRPr="009A3161">
        <w:rPr>
          <w:rFonts w:ascii="Times New Roman" w:hAnsi="Times New Roman" w:cs="Times New Roman"/>
          <w:sz w:val="24"/>
          <w:szCs w:val="24"/>
        </w:rPr>
        <w:t xml:space="preserve">: </w:t>
      </w:r>
      <w:r w:rsidR="00DA6DE0" w:rsidRPr="007218E0">
        <w:rPr>
          <w:rFonts w:ascii="Times New Roman" w:hAnsi="Times New Roman" w:cs="Times New Roman"/>
          <w:sz w:val="24"/>
          <w:szCs w:val="24"/>
        </w:rPr>
        <w:t>Tailoring operational strategies to address peak delay periods can mitigate disruptions and improve service reliability.</w:t>
      </w:r>
    </w:p>
    <w:p w14:paraId="1C1EE4D7" w14:textId="61C960F1" w:rsidR="009A3161" w:rsidRPr="008144E1" w:rsidRDefault="009A3161" w:rsidP="009A3161">
      <w:pPr>
        <w:pStyle w:val="ListParagraph"/>
        <w:numPr>
          <w:ilvl w:val="0"/>
          <w:numId w:val="21"/>
        </w:numPr>
        <w:rPr>
          <w:rFonts w:ascii="Times New Roman" w:hAnsi="Times New Roman" w:cs="Times New Roman"/>
          <w:sz w:val="24"/>
          <w:szCs w:val="24"/>
        </w:rPr>
      </w:pPr>
      <w:r w:rsidRPr="009A3161">
        <w:rPr>
          <w:rFonts w:ascii="Times New Roman" w:hAnsi="Times New Roman" w:cs="Times New Roman"/>
          <w:b/>
          <w:sz w:val="24"/>
          <w:szCs w:val="24"/>
        </w:rPr>
        <w:t>Application</w:t>
      </w:r>
      <w:r w:rsidRPr="009A3161">
        <w:rPr>
          <w:rFonts w:ascii="Times New Roman" w:hAnsi="Times New Roman" w:cs="Times New Roman"/>
          <w:sz w:val="24"/>
          <w:szCs w:val="24"/>
        </w:rPr>
        <w:t xml:space="preserve">: </w:t>
      </w:r>
      <w:r w:rsidR="008144E1" w:rsidRPr="007218E0">
        <w:rPr>
          <w:rFonts w:ascii="Times New Roman" w:hAnsi="Times New Roman" w:cs="Times New Roman"/>
          <w:sz w:val="24"/>
          <w:szCs w:val="24"/>
        </w:rPr>
        <w:t>Leveraging historical data on temporal delay patterns, the system assists airports in implementing proactive measures to manage peak periods effectively. Decision support functionalities enable real-time monitoring and adaptive response to anticipate and mitigate delays during critical time windows, optimizing resource utilization and passenger experience</w:t>
      </w:r>
      <w:r w:rsidRPr="008144E1">
        <w:rPr>
          <w:rFonts w:ascii="Times New Roman" w:hAnsi="Times New Roman" w:cs="Times New Roman"/>
          <w:sz w:val="24"/>
          <w:szCs w:val="24"/>
        </w:rPr>
        <w:t>.</w:t>
      </w:r>
    </w:p>
    <w:p w14:paraId="5639E4E7" w14:textId="6207455C" w:rsidR="009A3161" w:rsidRPr="009A3161" w:rsidRDefault="00B60562" w:rsidP="009A3161">
      <w:pPr>
        <w:pStyle w:val="ListParagraph"/>
        <w:numPr>
          <w:ilvl w:val="0"/>
          <w:numId w:val="19"/>
        </w:numPr>
        <w:rPr>
          <w:rFonts w:ascii="Times New Roman" w:hAnsi="Times New Roman" w:cs="Times New Roman"/>
          <w:b/>
          <w:sz w:val="24"/>
          <w:szCs w:val="24"/>
        </w:rPr>
      </w:pPr>
      <w:r w:rsidRPr="007218E0">
        <w:rPr>
          <w:rFonts w:ascii="Times New Roman" w:hAnsi="Times New Roman" w:cs="Times New Roman"/>
          <w:b/>
          <w:sz w:val="24"/>
          <w:szCs w:val="24"/>
        </w:rPr>
        <w:t>Monthly Variation in Delay Times</w:t>
      </w:r>
    </w:p>
    <w:p w14:paraId="060F5700" w14:textId="14462D50" w:rsidR="009A3161" w:rsidRPr="009A3161" w:rsidRDefault="009A3161" w:rsidP="009A3161">
      <w:pPr>
        <w:pStyle w:val="ListParagraph"/>
        <w:numPr>
          <w:ilvl w:val="0"/>
          <w:numId w:val="23"/>
        </w:numPr>
        <w:rPr>
          <w:rFonts w:ascii="Times New Roman" w:hAnsi="Times New Roman" w:cs="Times New Roman"/>
          <w:sz w:val="24"/>
          <w:szCs w:val="24"/>
        </w:rPr>
      </w:pPr>
      <w:r w:rsidRPr="009A3161">
        <w:rPr>
          <w:rFonts w:ascii="Times New Roman" w:hAnsi="Times New Roman" w:cs="Times New Roman"/>
          <w:b/>
          <w:sz w:val="24"/>
          <w:szCs w:val="24"/>
        </w:rPr>
        <w:t>Findings</w:t>
      </w:r>
      <w:r w:rsidRPr="009A3161">
        <w:rPr>
          <w:rFonts w:ascii="Times New Roman" w:hAnsi="Times New Roman" w:cs="Times New Roman"/>
          <w:sz w:val="24"/>
          <w:szCs w:val="24"/>
        </w:rPr>
        <w:t xml:space="preserve">: </w:t>
      </w:r>
      <w:r w:rsidR="00925A75" w:rsidRPr="007218E0">
        <w:rPr>
          <w:rFonts w:ascii="Times New Roman" w:hAnsi="Times New Roman" w:cs="Times New Roman"/>
          <w:sz w:val="24"/>
          <w:szCs w:val="24"/>
        </w:rPr>
        <w:t>Flight delay times are lower in the middle of the month compared to other periods</w:t>
      </w:r>
      <w:r w:rsidR="006E2BE4" w:rsidRPr="007218E0">
        <w:rPr>
          <w:rFonts w:ascii="Times New Roman" w:hAnsi="Times New Roman" w:cs="Times New Roman"/>
          <w:sz w:val="24"/>
          <w:szCs w:val="24"/>
        </w:rPr>
        <w:t>.</w:t>
      </w:r>
    </w:p>
    <w:p w14:paraId="15895B37" w14:textId="1BA4ACB4" w:rsidR="009A3161" w:rsidRPr="009A3161" w:rsidRDefault="009A3161" w:rsidP="009A3161">
      <w:pPr>
        <w:pStyle w:val="ListParagraph"/>
        <w:numPr>
          <w:ilvl w:val="0"/>
          <w:numId w:val="23"/>
        </w:numPr>
        <w:rPr>
          <w:rFonts w:ascii="Times New Roman" w:hAnsi="Times New Roman" w:cs="Times New Roman"/>
          <w:sz w:val="24"/>
          <w:szCs w:val="24"/>
        </w:rPr>
      </w:pPr>
      <w:r w:rsidRPr="009A3161">
        <w:rPr>
          <w:rFonts w:ascii="Times New Roman" w:hAnsi="Times New Roman" w:cs="Times New Roman"/>
          <w:b/>
          <w:sz w:val="24"/>
          <w:szCs w:val="24"/>
        </w:rPr>
        <w:t>Implications</w:t>
      </w:r>
      <w:r w:rsidRPr="009A3161">
        <w:rPr>
          <w:rFonts w:ascii="Times New Roman" w:hAnsi="Times New Roman" w:cs="Times New Roman"/>
          <w:sz w:val="24"/>
          <w:szCs w:val="24"/>
        </w:rPr>
        <w:t>:</w:t>
      </w:r>
      <w:r w:rsidR="006E2BE4" w:rsidRPr="007218E0">
        <w:rPr>
          <w:rFonts w:ascii="Times New Roman" w:hAnsi="Times New Roman" w:cs="Times New Roman"/>
          <w:sz w:val="24"/>
          <w:szCs w:val="24"/>
        </w:rPr>
        <w:t xml:space="preserve"> Identifying temporal trends allows for targeted resource allocation and scheduling adjustments.</w:t>
      </w:r>
    </w:p>
    <w:p w14:paraId="10DA088E" w14:textId="667E115E" w:rsidR="00185775" w:rsidRPr="007218E0" w:rsidRDefault="009A3161" w:rsidP="00185775">
      <w:pPr>
        <w:pStyle w:val="ListParagraph"/>
        <w:numPr>
          <w:ilvl w:val="0"/>
          <w:numId w:val="23"/>
        </w:numPr>
        <w:rPr>
          <w:rFonts w:ascii="Times New Roman" w:hAnsi="Times New Roman" w:cs="Times New Roman"/>
          <w:sz w:val="24"/>
          <w:szCs w:val="24"/>
        </w:rPr>
      </w:pPr>
      <w:r w:rsidRPr="009A3161">
        <w:rPr>
          <w:rFonts w:ascii="Times New Roman" w:hAnsi="Times New Roman" w:cs="Times New Roman"/>
          <w:b/>
          <w:sz w:val="24"/>
          <w:szCs w:val="24"/>
        </w:rPr>
        <w:lastRenderedPageBreak/>
        <w:t>Application</w:t>
      </w:r>
      <w:r w:rsidRPr="009A3161">
        <w:rPr>
          <w:rFonts w:ascii="Times New Roman" w:hAnsi="Times New Roman" w:cs="Times New Roman"/>
          <w:sz w:val="24"/>
          <w:szCs w:val="24"/>
        </w:rPr>
        <w:t xml:space="preserve">: </w:t>
      </w:r>
      <w:r w:rsidR="00060F78" w:rsidRPr="007218E0">
        <w:rPr>
          <w:rFonts w:ascii="Times New Roman" w:hAnsi="Times New Roman" w:cs="Times New Roman"/>
          <w:sz w:val="24"/>
          <w:szCs w:val="24"/>
        </w:rPr>
        <w:t>Utilizing predictive analytics, the system forecasts monthly delay trends and recommends optimized resource allocation strategies accordingly. Decision support tools facilitate dynamic scheduling adjustments, staffing levels, and operational protocols to align with anticipated variations in delay times throughout the month, maximizing efficiency and minimizing costs</w:t>
      </w:r>
      <w:r w:rsidRPr="009A3161">
        <w:rPr>
          <w:rFonts w:ascii="Times New Roman" w:hAnsi="Times New Roman" w:cs="Times New Roman"/>
          <w:sz w:val="24"/>
          <w:szCs w:val="24"/>
        </w:rPr>
        <w:t>.</w:t>
      </w:r>
    </w:p>
    <w:p w14:paraId="1C705E32" w14:textId="49BAB4B1" w:rsidR="009A3161" w:rsidRPr="007218E0" w:rsidRDefault="00242775" w:rsidP="00242775">
      <w:pPr>
        <w:pStyle w:val="ListParagraph"/>
        <w:numPr>
          <w:ilvl w:val="0"/>
          <w:numId w:val="19"/>
        </w:numPr>
        <w:rPr>
          <w:rFonts w:ascii="Times New Roman" w:hAnsi="Times New Roman" w:cs="Times New Roman"/>
          <w:b/>
          <w:sz w:val="24"/>
          <w:szCs w:val="24"/>
        </w:rPr>
      </w:pPr>
      <w:r w:rsidRPr="007218E0">
        <w:rPr>
          <w:rFonts w:ascii="Times New Roman" w:hAnsi="Times New Roman" w:cs="Times New Roman"/>
          <w:b/>
          <w:sz w:val="24"/>
          <w:szCs w:val="24"/>
        </w:rPr>
        <w:t xml:space="preserve">Departure Delays Dominated by Select Airlines </w:t>
      </w:r>
    </w:p>
    <w:p w14:paraId="7009D1CC" w14:textId="4A77641D" w:rsidR="00242775" w:rsidRPr="007218E0" w:rsidRDefault="00242775" w:rsidP="00242775">
      <w:pPr>
        <w:pStyle w:val="ListParagraph"/>
        <w:numPr>
          <w:ilvl w:val="1"/>
          <w:numId w:val="19"/>
        </w:numPr>
        <w:rPr>
          <w:rFonts w:ascii="Times New Roman" w:hAnsi="Times New Roman" w:cs="Times New Roman"/>
          <w:b/>
          <w:sz w:val="24"/>
          <w:szCs w:val="24"/>
        </w:rPr>
      </w:pPr>
      <w:r w:rsidRPr="007218E0">
        <w:rPr>
          <w:rFonts w:ascii="Times New Roman" w:hAnsi="Times New Roman" w:cs="Times New Roman"/>
          <w:b/>
          <w:sz w:val="24"/>
          <w:szCs w:val="24"/>
        </w:rPr>
        <w:t xml:space="preserve">Findings: </w:t>
      </w:r>
      <w:r w:rsidR="002B3EC1" w:rsidRPr="007218E0">
        <w:rPr>
          <w:rFonts w:ascii="Times New Roman" w:hAnsi="Times New Roman" w:cs="Times New Roman"/>
          <w:sz w:val="24"/>
          <w:szCs w:val="24"/>
        </w:rPr>
        <w:t>Departure delays in the dataset are significantly influenced by a minority of airlines. Specifically, over 60% of departure delays can be attributed to just five airlines.</w:t>
      </w:r>
    </w:p>
    <w:p w14:paraId="43C28322" w14:textId="141F84B0" w:rsidR="00242775" w:rsidRPr="007218E0" w:rsidRDefault="00242775" w:rsidP="00242775">
      <w:pPr>
        <w:pStyle w:val="ListParagraph"/>
        <w:numPr>
          <w:ilvl w:val="1"/>
          <w:numId w:val="19"/>
        </w:numPr>
        <w:rPr>
          <w:rFonts w:ascii="Times New Roman" w:hAnsi="Times New Roman" w:cs="Times New Roman"/>
          <w:b/>
          <w:sz w:val="24"/>
          <w:szCs w:val="24"/>
        </w:rPr>
      </w:pPr>
      <w:r w:rsidRPr="007218E0">
        <w:rPr>
          <w:rFonts w:ascii="Times New Roman" w:hAnsi="Times New Roman" w:cs="Times New Roman"/>
          <w:b/>
          <w:sz w:val="24"/>
          <w:szCs w:val="24"/>
        </w:rPr>
        <w:t xml:space="preserve">Implications: </w:t>
      </w:r>
      <w:r w:rsidR="007A10E7" w:rsidRPr="007218E0">
        <w:rPr>
          <w:rFonts w:ascii="Times New Roman" w:hAnsi="Times New Roman" w:cs="Times New Roman"/>
          <w:sz w:val="24"/>
          <w:szCs w:val="24"/>
        </w:rPr>
        <w:t>This data reveals that just five airlines are responsible for over 60% of departure delays, highlighting a significant concentration of punctuality challenges within the aviation sector.</w:t>
      </w:r>
    </w:p>
    <w:p w14:paraId="5607772A" w14:textId="41DFF5AA" w:rsidR="00242775" w:rsidRPr="00EF276C" w:rsidRDefault="00242775" w:rsidP="00242775">
      <w:pPr>
        <w:pStyle w:val="ListParagraph"/>
        <w:numPr>
          <w:ilvl w:val="1"/>
          <w:numId w:val="19"/>
        </w:numPr>
        <w:rPr>
          <w:rFonts w:ascii="Times New Roman" w:hAnsi="Times New Roman" w:cs="Times New Roman"/>
          <w:b/>
          <w:sz w:val="24"/>
          <w:szCs w:val="24"/>
        </w:rPr>
      </w:pPr>
      <w:r w:rsidRPr="007218E0">
        <w:rPr>
          <w:rFonts w:ascii="Times New Roman" w:hAnsi="Times New Roman" w:cs="Times New Roman"/>
          <w:b/>
          <w:sz w:val="24"/>
          <w:szCs w:val="24"/>
        </w:rPr>
        <w:t xml:space="preserve">Application: </w:t>
      </w:r>
      <w:r w:rsidR="00302F51" w:rsidRPr="007218E0">
        <w:rPr>
          <w:rFonts w:ascii="Times New Roman" w:hAnsi="Times New Roman" w:cs="Times New Roman"/>
          <w:sz w:val="24"/>
          <w:szCs w:val="24"/>
        </w:rPr>
        <w:t>Understanding this, airlines can target resources to improve efficiency, while airports and regulators can collaborate with these carriers to implement measures that enhance on-time performance, ultimately benefiting passengers and the industry.</w:t>
      </w:r>
    </w:p>
    <w:p w14:paraId="540F3034" w14:textId="2741AD56" w:rsidR="00EF276C" w:rsidRDefault="00EF276C">
      <w:pPr>
        <w:rPr>
          <w:rFonts w:ascii="Times New Roman" w:hAnsi="Times New Roman" w:cs="Times New Roman"/>
          <w:b/>
          <w:sz w:val="24"/>
          <w:szCs w:val="24"/>
        </w:rPr>
      </w:pPr>
      <w:r>
        <w:rPr>
          <w:rFonts w:ascii="Times New Roman" w:hAnsi="Times New Roman" w:cs="Times New Roman"/>
          <w:b/>
          <w:sz w:val="24"/>
          <w:szCs w:val="24"/>
        </w:rPr>
        <w:br w:type="page"/>
      </w:r>
    </w:p>
    <w:p w14:paraId="276E190E" w14:textId="49BD881A" w:rsidR="00EF276C" w:rsidRPr="007218E0" w:rsidRDefault="00EF276C" w:rsidP="00EF276C">
      <w:pPr>
        <w:pStyle w:val="Heading1"/>
        <w:rPr>
          <w:rFonts w:ascii="Times New Roman" w:hAnsi="Times New Roman" w:cs="Times New Roman"/>
        </w:rPr>
      </w:pPr>
      <w:bookmarkStart w:id="27" w:name="_Toc165660366"/>
      <w:r w:rsidRPr="007218E0">
        <w:rPr>
          <w:rFonts w:ascii="Times New Roman" w:hAnsi="Times New Roman" w:cs="Times New Roman"/>
        </w:rPr>
        <w:lastRenderedPageBreak/>
        <w:t xml:space="preserve">Chapter </w:t>
      </w:r>
      <w:r>
        <w:rPr>
          <w:rFonts w:ascii="Times New Roman" w:hAnsi="Times New Roman" w:cs="Times New Roman"/>
        </w:rPr>
        <w:t>8</w:t>
      </w:r>
      <w:r w:rsidRPr="007218E0">
        <w:rPr>
          <w:rFonts w:ascii="Times New Roman" w:hAnsi="Times New Roman" w:cs="Times New Roman"/>
        </w:rPr>
        <w:t xml:space="preserve">: </w:t>
      </w:r>
      <w:r>
        <w:rPr>
          <w:rFonts w:ascii="Times New Roman" w:hAnsi="Times New Roman" w:cs="Times New Roman"/>
        </w:rPr>
        <w:t>References</w:t>
      </w:r>
      <w:bookmarkEnd w:id="27"/>
    </w:p>
    <w:p w14:paraId="1DA393E9" w14:textId="77777777" w:rsidR="00EF276C" w:rsidRDefault="00EF276C" w:rsidP="00EF276C">
      <w:pPr>
        <w:rPr>
          <w:rFonts w:ascii="Times New Roman" w:hAnsi="Times New Roman" w:cs="Times New Roman"/>
          <w:b/>
          <w:sz w:val="24"/>
          <w:szCs w:val="24"/>
        </w:rPr>
      </w:pPr>
    </w:p>
    <w:p w14:paraId="67DC3566" w14:textId="77777777" w:rsidR="00CA2E64" w:rsidRDefault="005A2302" w:rsidP="00CA2E64">
      <w:pPr>
        <w:pStyle w:val="ListParagraph"/>
        <w:numPr>
          <w:ilvl w:val="1"/>
          <w:numId w:val="41"/>
        </w:numPr>
        <w:rPr>
          <w:rFonts w:ascii="Times New Roman" w:hAnsi="Times New Roman" w:cs="Times New Roman"/>
          <w:bCs/>
          <w:sz w:val="24"/>
          <w:szCs w:val="24"/>
        </w:rPr>
      </w:pPr>
      <w:proofErr w:type="spellStart"/>
      <w:r w:rsidRPr="005A2302">
        <w:rPr>
          <w:rFonts w:ascii="Times New Roman" w:hAnsi="Times New Roman" w:cs="Times New Roman"/>
          <w:bCs/>
          <w:sz w:val="24"/>
          <w:szCs w:val="24"/>
        </w:rPr>
        <w:t>Buomsoo</w:t>
      </w:r>
      <w:proofErr w:type="spellEnd"/>
      <w:r w:rsidRPr="005A2302">
        <w:rPr>
          <w:rFonts w:ascii="Times New Roman" w:hAnsi="Times New Roman" w:cs="Times New Roman"/>
          <w:bCs/>
          <w:sz w:val="24"/>
          <w:szCs w:val="24"/>
        </w:rPr>
        <w:t xml:space="preserve"> Kim, Hong </w:t>
      </w:r>
      <w:proofErr w:type="gramStart"/>
      <w:r w:rsidRPr="005A2302">
        <w:rPr>
          <w:rFonts w:ascii="Times New Roman" w:hAnsi="Times New Roman" w:cs="Times New Roman"/>
          <w:bCs/>
          <w:sz w:val="24"/>
          <w:szCs w:val="24"/>
        </w:rPr>
        <w:t>Cui ,</w:t>
      </w:r>
      <w:proofErr w:type="gramEnd"/>
      <w:r w:rsidRPr="005A2302">
        <w:rPr>
          <w:rFonts w:ascii="Times New Roman" w:hAnsi="Times New Roman" w:cs="Times New Roman"/>
          <w:bCs/>
          <w:sz w:val="24"/>
          <w:szCs w:val="24"/>
        </w:rPr>
        <w:t xml:space="preserve"> Yong Ge &amp; Faiz </w:t>
      </w:r>
      <w:proofErr w:type="spellStart"/>
      <w:r w:rsidRPr="005A2302">
        <w:rPr>
          <w:rFonts w:ascii="Times New Roman" w:hAnsi="Times New Roman" w:cs="Times New Roman"/>
          <w:bCs/>
          <w:sz w:val="24"/>
          <w:szCs w:val="24"/>
        </w:rPr>
        <w:t>Currim</w:t>
      </w:r>
      <w:proofErr w:type="spellEnd"/>
      <w:r w:rsidRPr="005A2302">
        <w:rPr>
          <w:rFonts w:ascii="Times New Roman" w:hAnsi="Times New Roman" w:cs="Times New Roman"/>
          <w:bCs/>
          <w:sz w:val="24"/>
          <w:szCs w:val="24"/>
        </w:rPr>
        <w:t xml:space="preserve"> Data Exploration and Preprocessing</w:t>
      </w:r>
    </w:p>
    <w:p w14:paraId="7BA4D931" w14:textId="7434B270" w:rsidR="00CA2E64" w:rsidRPr="00CA2E64" w:rsidRDefault="00CA2E64" w:rsidP="00CA2E64">
      <w:pPr>
        <w:pStyle w:val="ListParagraph"/>
        <w:numPr>
          <w:ilvl w:val="1"/>
          <w:numId w:val="41"/>
        </w:numPr>
        <w:rPr>
          <w:rFonts w:ascii="Times New Roman" w:hAnsi="Times New Roman" w:cs="Times New Roman"/>
          <w:bCs/>
          <w:sz w:val="24"/>
          <w:szCs w:val="24"/>
        </w:rPr>
      </w:pPr>
      <w:r w:rsidRPr="00CA2E64">
        <w:rPr>
          <w:rFonts w:ascii="Times New Roman" w:hAnsi="Times New Roman" w:cs="Times New Roman"/>
          <w:bCs/>
          <w:sz w:val="24"/>
          <w:szCs w:val="24"/>
        </w:rPr>
        <w:t>SQL Server Integration Services - SQL Server Integration Services (SSIS). Learn.microsoft.com, learn.microsoft.com/en-us/sql/integration-services/sql-server-integration-services?view=sql-server-ver16</w:t>
      </w:r>
    </w:p>
    <w:p w14:paraId="72DED50B" w14:textId="4E75EC4D" w:rsidR="00CA2E64" w:rsidRDefault="00CA2E64" w:rsidP="00CA2E64">
      <w:pPr>
        <w:pStyle w:val="ListParagraph"/>
        <w:numPr>
          <w:ilvl w:val="1"/>
          <w:numId w:val="41"/>
        </w:numPr>
        <w:rPr>
          <w:rFonts w:ascii="Times New Roman" w:hAnsi="Times New Roman" w:cs="Times New Roman"/>
          <w:bCs/>
          <w:sz w:val="24"/>
          <w:szCs w:val="24"/>
        </w:rPr>
      </w:pPr>
      <w:r w:rsidRPr="00CA2E64">
        <w:rPr>
          <w:rFonts w:ascii="Times New Roman" w:hAnsi="Times New Roman" w:cs="Times New Roman"/>
          <w:bCs/>
          <w:sz w:val="24"/>
          <w:szCs w:val="24"/>
        </w:rPr>
        <w:t>SQL Server Technical Documentation - SQL Server. Learn.microsoft.com, learn.microsoft.com/</w:t>
      </w:r>
      <w:proofErr w:type="spellStart"/>
      <w:r w:rsidRPr="00CA2E64">
        <w:rPr>
          <w:rFonts w:ascii="Times New Roman" w:hAnsi="Times New Roman" w:cs="Times New Roman"/>
          <w:bCs/>
          <w:sz w:val="24"/>
          <w:szCs w:val="24"/>
        </w:rPr>
        <w:t>en</w:t>
      </w:r>
      <w:proofErr w:type="spellEnd"/>
      <w:r w:rsidRPr="00CA2E64">
        <w:rPr>
          <w:rFonts w:ascii="Times New Roman" w:hAnsi="Times New Roman" w:cs="Times New Roman"/>
          <w:bCs/>
          <w:sz w:val="24"/>
          <w:szCs w:val="24"/>
        </w:rPr>
        <w:t>-us/</w:t>
      </w:r>
      <w:proofErr w:type="spellStart"/>
      <w:r w:rsidRPr="00CA2E64">
        <w:rPr>
          <w:rFonts w:ascii="Times New Roman" w:hAnsi="Times New Roman" w:cs="Times New Roman"/>
          <w:bCs/>
          <w:sz w:val="24"/>
          <w:szCs w:val="24"/>
        </w:rPr>
        <w:t>sql</w:t>
      </w:r>
      <w:proofErr w:type="spellEnd"/>
      <w:r w:rsidRPr="00CA2E64">
        <w:rPr>
          <w:rFonts w:ascii="Times New Roman" w:hAnsi="Times New Roman" w:cs="Times New Roman"/>
          <w:bCs/>
          <w:sz w:val="24"/>
          <w:szCs w:val="24"/>
        </w:rPr>
        <w:t>/</w:t>
      </w:r>
      <w:proofErr w:type="spellStart"/>
      <w:r w:rsidRPr="00CA2E64">
        <w:rPr>
          <w:rFonts w:ascii="Times New Roman" w:hAnsi="Times New Roman" w:cs="Times New Roman"/>
          <w:bCs/>
          <w:sz w:val="24"/>
          <w:szCs w:val="24"/>
        </w:rPr>
        <w:t>sql</w:t>
      </w:r>
      <w:proofErr w:type="spellEnd"/>
      <w:r w:rsidRPr="00CA2E64">
        <w:rPr>
          <w:rFonts w:ascii="Times New Roman" w:hAnsi="Times New Roman" w:cs="Times New Roman"/>
          <w:bCs/>
          <w:sz w:val="24"/>
          <w:szCs w:val="24"/>
        </w:rPr>
        <w:t>-server/?view=sql-server-ver16</w:t>
      </w:r>
    </w:p>
    <w:p w14:paraId="217BE0BC" w14:textId="25A98B0F" w:rsidR="00CA2E64" w:rsidRPr="00CA2E64" w:rsidRDefault="00B2332E" w:rsidP="00CA2E64">
      <w:pPr>
        <w:pStyle w:val="ListParagraph"/>
        <w:numPr>
          <w:ilvl w:val="1"/>
          <w:numId w:val="41"/>
        </w:numPr>
        <w:rPr>
          <w:rFonts w:ascii="Times New Roman" w:hAnsi="Times New Roman" w:cs="Times New Roman"/>
          <w:bCs/>
          <w:sz w:val="24"/>
          <w:szCs w:val="24"/>
        </w:rPr>
      </w:pPr>
      <w:r>
        <w:rPr>
          <w:rFonts w:ascii="Times New Roman" w:hAnsi="Times New Roman" w:cs="Times New Roman"/>
          <w:bCs/>
          <w:sz w:val="24"/>
          <w:szCs w:val="24"/>
        </w:rPr>
        <w:t>Pandas</w:t>
      </w:r>
      <w:r w:rsidR="00B94BCB">
        <w:rPr>
          <w:rFonts w:ascii="Times New Roman" w:hAnsi="Times New Roman" w:cs="Times New Roman"/>
          <w:bCs/>
          <w:sz w:val="24"/>
          <w:szCs w:val="24"/>
        </w:rPr>
        <w:t xml:space="preserve"> Documentation -</w:t>
      </w:r>
      <w:r>
        <w:rPr>
          <w:rFonts w:ascii="Times New Roman" w:hAnsi="Times New Roman" w:cs="Times New Roman"/>
          <w:bCs/>
          <w:sz w:val="24"/>
          <w:szCs w:val="24"/>
        </w:rPr>
        <w:t xml:space="preserve"> </w:t>
      </w:r>
      <w:r w:rsidR="00CA2E64" w:rsidRPr="00CA2E64">
        <w:rPr>
          <w:rFonts w:ascii="Times New Roman" w:hAnsi="Times New Roman" w:cs="Times New Roman"/>
          <w:bCs/>
          <w:sz w:val="24"/>
          <w:szCs w:val="24"/>
        </w:rPr>
        <w:t>Pandas.pydata.org, 2024, pandas.pydata.org/docs/</w:t>
      </w:r>
    </w:p>
    <w:p w14:paraId="58D07390" w14:textId="521FA281" w:rsidR="00CA2E64" w:rsidRPr="00CA2E64" w:rsidRDefault="00B2332E" w:rsidP="00CA2E64">
      <w:pPr>
        <w:pStyle w:val="ListParagraph"/>
        <w:numPr>
          <w:ilvl w:val="1"/>
          <w:numId w:val="41"/>
        </w:numPr>
        <w:rPr>
          <w:rFonts w:ascii="Times New Roman" w:hAnsi="Times New Roman" w:cs="Times New Roman"/>
          <w:bCs/>
          <w:sz w:val="24"/>
          <w:szCs w:val="24"/>
        </w:rPr>
      </w:pPr>
      <w:proofErr w:type="spellStart"/>
      <w:r>
        <w:rPr>
          <w:rFonts w:ascii="Times New Roman" w:hAnsi="Times New Roman" w:cs="Times New Roman"/>
          <w:bCs/>
          <w:sz w:val="24"/>
          <w:szCs w:val="24"/>
        </w:rPr>
        <w:t>Numpy</w:t>
      </w:r>
      <w:proofErr w:type="spellEnd"/>
      <w:r w:rsidR="00B94BCB">
        <w:rPr>
          <w:rFonts w:ascii="Times New Roman" w:hAnsi="Times New Roman" w:cs="Times New Roman"/>
          <w:bCs/>
          <w:sz w:val="24"/>
          <w:szCs w:val="24"/>
        </w:rPr>
        <w:t xml:space="preserve"> Documentation -</w:t>
      </w:r>
      <w:r>
        <w:rPr>
          <w:rFonts w:ascii="Times New Roman" w:hAnsi="Times New Roman" w:cs="Times New Roman"/>
          <w:bCs/>
          <w:sz w:val="24"/>
          <w:szCs w:val="24"/>
        </w:rPr>
        <w:t xml:space="preserve"> </w:t>
      </w:r>
      <w:r w:rsidR="00CA2E64" w:rsidRPr="00CA2E64">
        <w:rPr>
          <w:rFonts w:ascii="Times New Roman" w:hAnsi="Times New Roman" w:cs="Times New Roman"/>
          <w:bCs/>
          <w:sz w:val="24"/>
          <w:szCs w:val="24"/>
        </w:rPr>
        <w:t>Numpy.org, numpy.org/doc/</w:t>
      </w:r>
    </w:p>
    <w:p w14:paraId="539B6BA6" w14:textId="77777777" w:rsidR="00CA2E64" w:rsidRPr="00CA2E64" w:rsidRDefault="00CA2E64" w:rsidP="00CA2E64">
      <w:pPr>
        <w:pStyle w:val="ListParagraph"/>
        <w:numPr>
          <w:ilvl w:val="1"/>
          <w:numId w:val="41"/>
        </w:numPr>
        <w:rPr>
          <w:rFonts w:ascii="Times New Roman" w:hAnsi="Times New Roman" w:cs="Times New Roman"/>
          <w:bCs/>
          <w:sz w:val="24"/>
          <w:szCs w:val="24"/>
        </w:rPr>
      </w:pPr>
      <w:r w:rsidRPr="00CA2E64">
        <w:rPr>
          <w:rFonts w:ascii="Times New Roman" w:hAnsi="Times New Roman" w:cs="Times New Roman"/>
          <w:bCs/>
          <w:sz w:val="24"/>
          <w:szCs w:val="24"/>
        </w:rPr>
        <w:t>Power BI Documentation - Power BI. Learn.microsoft.com, learn.microsoft.com/</w:t>
      </w:r>
      <w:proofErr w:type="spellStart"/>
      <w:r w:rsidRPr="00CA2E64">
        <w:rPr>
          <w:rFonts w:ascii="Times New Roman" w:hAnsi="Times New Roman" w:cs="Times New Roman"/>
          <w:bCs/>
          <w:sz w:val="24"/>
          <w:szCs w:val="24"/>
        </w:rPr>
        <w:t>en</w:t>
      </w:r>
      <w:proofErr w:type="spellEnd"/>
      <w:r w:rsidRPr="00CA2E64">
        <w:rPr>
          <w:rFonts w:ascii="Times New Roman" w:hAnsi="Times New Roman" w:cs="Times New Roman"/>
          <w:bCs/>
          <w:sz w:val="24"/>
          <w:szCs w:val="24"/>
        </w:rPr>
        <w:t>-us/power-bi/</w:t>
      </w:r>
    </w:p>
    <w:p w14:paraId="6E08686F" w14:textId="77777777" w:rsidR="00242775" w:rsidRPr="00CA2E64" w:rsidRDefault="00242775" w:rsidP="00CA2E64">
      <w:pPr>
        <w:pStyle w:val="ListParagraph"/>
        <w:ind w:left="1440"/>
        <w:rPr>
          <w:rFonts w:ascii="Times New Roman" w:hAnsi="Times New Roman" w:cs="Times New Roman"/>
          <w:sz w:val="24"/>
          <w:szCs w:val="24"/>
        </w:rPr>
      </w:pPr>
    </w:p>
    <w:sectPr w:rsidR="00242775" w:rsidRPr="00CA2E64">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793912" w14:textId="77777777" w:rsidR="001B2F1A" w:rsidRDefault="001B2F1A" w:rsidP="005C3202">
      <w:pPr>
        <w:spacing w:after="0" w:line="240" w:lineRule="auto"/>
      </w:pPr>
      <w:r>
        <w:separator/>
      </w:r>
    </w:p>
  </w:endnote>
  <w:endnote w:type="continuationSeparator" w:id="0">
    <w:p w14:paraId="17AEE230" w14:textId="77777777" w:rsidR="001B2F1A" w:rsidRDefault="001B2F1A" w:rsidP="005C3202">
      <w:pPr>
        <w:spacing w:after="0" w:line="240" w:lineRule="auto"/>
      </w:pPr>
      <w:r>
        <w:continuationSeparator/>
      </w:r>
    </w:p>
  </w:endnote>
  <w:endnote w:type="continuationNotice" w:id="1">
    <w:p w14:paraId="3814EC8F" w14:textId="77777777" w:rsidR="001B2F1A" w:rsidRDefault="001B2F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398179898"/>
      <w:docPartObj>
        <w:docPartGallery w:val="Page Numbers (Bottom of Page)"/>
        <w:docPartUnique/>
      </w:docPartObj>
    </w:sdtPr>
    <w:sdtContent>
      <w:p w14:paraId="7D64B337" w14:textId="6EE1344E" w:rsidR="005C3202" w:rsidRPr="00A352E9" w:rsidRDefault="005C3202">
        <w:pPr>
          <w:pStyle w:val="Footer"/>
          <w:jc w:val="right"/>
          <w:rPr>
            <w:rFonts w:ascii="Times New Roman" w:hAnsi="Times New Roman" w:cs="Times New Roman"/>
            <w:sz w:val="24"/>
            <w:szCs w:val="24"/>
          </w:rPr>
        </w:pPr>
        <w:r w:rsidRPr="00A352E9">
          <w:rPr>
            <w:rFonts w:ascii="Times New Roman" w:hAnsi="Times New Roman" w:cs="Times New Roman"/>
            <w:sz w:val="24"/>
            <w:szCs w:val="24"/>
          </w:rPr>
          <w:fldChar w:fldCharType="begin"/>
        </w:r>
        <w:r w:rsidRPr="00A352E9">
          <w:rPr>
            <w:rFonts w:ascii="Times New Roman" w:hAnsi="Times New Roman" w:cs="Times New Roman"/>
            <w:sz w:val="24"/>
            <w:szCs w:val="24"/>
          </w:rPr>
          <w:instrText xml:space="preserve"> PAGE   \* MERGEFORMAT </w:instrText>
        </w:r>
        <w:r w:rsidRPr="00A352E9">
          <w:rPr>
            <w:rFonts w:ascii="Times New Roman" w:hAnsi="Times New Roman" w:cs="Times New Roman"/>
            <w:sz w:val="24"/>
            <w:szCs w:val="24"/>
          </w:rPr>
          <w:fldChar w:fldCharType="separate"/>
        </w:r>
        <w:r w:rsidRPr="00A352E9">
          <w:rPr>
            <w:rFonts w:ascii="Times New Roman" w:hAnsi="Times New Roman" w:cs="Times New Roman"/>
            <w:sz w:val="24"/>
            <w:szCs w:val="24"/>
          </w:rPr>
          <w:t>2</w:t>
        </w:r>
        <w:r w:rsidRPr="00A352E9">
          <w:rPr>
            <w:rFonts w:ascii="Times New Roman" w:hAnsi="Times New Roman" w:cs="Times New Roman"/>
            <w:sz w:val="24"/>
            <w:szCs w:val="24"/>
          </w:rPr>
          <w:fldChar w:fldCharType="end"/>
        </w:r>
      </w:p>
    </w:sdtContent>
  </w:sdt>
  <w:p w14:paraId="210E3D04" w14:textId="77777777" w:rsidR="005C3202" w:rsidRDefault="005C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84A538" w14:textId="77777777" w:rsidR="001B2F1A" w:rsidRDefault="001B2F1A" w:rsidP="005C3202">
      <w:pPr>
        <w:spacing w:after="0" w:line="240" w:lineRule="auto"/>
      </w:pPr>
      <w:r>
        <w:separator/>
      </w:r>
    </w:p>
  </w:footnote>
  <w:footnote w:type="continuationSeparator" w:id="0">
    <w:p w14:paraId="1288B4AA" w14:textId="77777777" w:rsidR="001B2F1A" w:rsidRDefault="001B2F1A" w:rsidP="005C3202">
      <w:pPr>
        <w:spacing w:after="0" w:line="240" w:lineRule="auto"/>
      </w:pPr>
      <w:r>
        <w:continuationSeparator/>
      </w:r>
    </w:p>
  </w:footnote>
  <w:footnote w:type="continuationNotice" w:id="1">
    <w:p w14:paraId="6942F7D0" w14:textId="77777777" w:rsidR="001B2F1A" w:rsidRDefault="001B2F1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43F6A" w14:textId="0D0B70E6" w:rsidR="005C3202" w:rsidRDefault="005C3202">
    <w:pPr>
      <w:pStyle w:val="Header"/>
    </w:pPr>
    <w:r>
      <w:rPr>
        <w:noProof/>
      </w:rPr>
      <w:drawing>
        <wp:anchor distT="0" distB="0" distL="114300" distR="114300" simplePos="0" relativeHeight="251658240" behindDoc="0" locked="0" layoutInCell="1" allowOverlap="1" wp14:anchorId="0AF6E154" wp14:editId="6C2403B4">
          <wp:simplePos x="0" y="0"/>
          <wp:positionH relativeFrom="page">
            <wp:posOffset>260431</wp:posOffset>
          </wp:positionH>
          <wp:positionV relativeFrom="paragraph">
            <wp:posOffset>-318304</wp:posOffset>
          </wp:positionV>
          <wp:extent cx="1152250" cy="542698"/>
          <wp:effectExtent l="0" t="0" r="0" b="0"/>
          <wp:wrapNone/>
          <wp:docPr id="1121869771" name="Picture 1121869771" descr="A logo for a college of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80438" name="Picture 2" descr="A logo for a college of managemen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52250" cy="54269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B2737"/>
    <w:multiLevelType w:val="hybridMultilevel"/>
    <w:tmpl w:val="6A826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A06DE"/>
    <w:multiLevelType w:val="hybridMultilevel"/>
    <w:tmpl w:val="2B8E5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333B4"/>
    <w:multiLevelType w:val="hybridMultilevel"/>
    <w:tmpl w:val="7700D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B7D59"/>
    <w:multiLevelType w:val="hybridMultilevel"/>
    <w:tmpl w:val="4604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70D5C"/>
    <w:multiLevelType w:val="multilevel"/>
    <w:tmpl w:val="53B0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45273"/>
    <w:multiLevelType w:val="multilevel"/>
    <w:tmpl w:val="9612A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FC7D7B"/>
    <w:multiLevelType w:val="hybridMultilevel"/>
    <w:tmpl w:val="399A2736"/>
    <w:lvl w:ilvl="0" w:tplc="FFFFFFFF">
      <w:start w:val="1"/>
      <w:numFmt w:val="bullet"/>
      <w:lvlText w:val=""/>
      <w:lvlJc w:val="left"/>
      <w:pPr>
        <w:ind w:left="520" w:hanging="360"/>
      </w:pPr>
      <w:rPr>
        <w:rFonts w:ascii="Symbol" w:hAnsi="Symbol" w:hint="default"/>
      </w:rPr>
    </w:lvl>
    <w:lvl w:ilvl="1" w:tplc="04090001">
      <w:start w:val="1"/>
      <w:numFmt w:val="bullet"/>
      <w:lvlText w:val=""/>
      <w:lvlJc w:val="left"/>
      <w:pPr>
        <w:ind w:left="1240" w:hanging="360"/>
      </w:pPr>
      <w:rPr>
        <w:rFonts w:ascii="Symbol" w:hAnsi="Symbol" w:hint="default"/>
      </w:rPr>
    </w:lvl>
    <w:lvl w:ilvl="2" w:tplc="FFFFFFFF" w:tentative="1">
      <w:start w:val="1"/>
      <w:numFmt w:val="bullet"/>
      <w:lvlText w:val=""/>
      <w:lvlJc w:val="left"/>
      <w:pPr>
        <w:ind w:left="1960" w:hanging="360"/>
      </w:pPr>
      <w:rPr>
        <w:rFonts w:ascii="Wingdings" w:hAnsi="Wingdings" w:hint="default"/>
      </w:rPr>
    </w:lvl>
    <w:lvl w:ilvl="3" w:tplc="FFFFFFFF" w:tentative="1">
      <w:start w:val="1"/>
      <w:numFmt w:val="bullet"/>
      <w:lvlText w:val=""/>
      <w:lvlJc w:val="left"/>
      <w:pPr>
        <w:ind w:left="2680" w:hanging="360"/>
      </w:pPr>
      <w:rPr>
        <w:rFonts w:ascii="Symbol" w:hAnsi="Symbol" w:hint="default"/>
      </w:rPr>
    </w:lvl>
    <w:lvl w:ilvl="4" w:tplc="FFFFFFFF" w:tentative="1">
      <w:start w:val="1"/>
      <w:numFmt w:val="bullet"/>
      <w:lvlText w:val="o"/>
      <w:lvlJc w:val="left"/>
      <w:pPr>
        <w:ind w:left="3400" w:hanging="360"/>
      </w:pPr>
      <w:rPr>
        <w:rFonts w:ascii="Courier New" w:hAnsi="Courier New" w:cs="Courier New" w:hint="default"/>
      </w:rPr>
    </w:lvl>
    <w:lvl w:ilvl="5" w:tplc="FFFFFFFF" w:tentative="1">
      <w:start w:val="1"/>
      <w:numFmt w:val="bullet"/>
      <w:lvlText w:val=""/>
      <w:lvlJc w:val="left"/>
      <w:pPr>
        <w:ind w:left="4120" w:hanging="360"/>
      </w:pPr>
      <w:rPr>
        <w:rFonts w:ascii="Wingdings" w:hAnsi="Wingdings" w:hint="default"/>
      </w:rPr>
    </w:lvl>
    <w:lvl w:ilvl="6" w:tplc="FFFFFFFF" w:tentative="1">
      <w:start w:val="1"/>
      <w:numFmt w:val="bullet"/>
      <w:lvlText w:val=""/>
      <w:lvlJc w:val="left"/>
      <w:pPr>
        <w:ind w:left="4840" w:hanging="360"/>
      </w:pPr>
      <w:rPr>
        <w:rFonts w:ascii="Symbol" w:hAnsi="Symbol" w:hint="default"/>
      </w:rPr>
    </w:lvl>
    <w:lvl w:ilvl="7" w:tplc="FFFFFFFF" w:tentative="1">
      <w:start w:val="1"/>
      <w:numFmt w:val="bullet"/>
      <w:lvlText w:val="o"/>
      <w:lvlJc w:val="left"/>
      <w:pPr>
        <w:ind w:left="5560" w:hanging="360"/>
      </w:pPr>
      <w:rPr>
        <w:rFonts w:ascii="Courier New" w:hAnsi="Courier New" w:cs="Courier New" w:hint="default"/>
      </w:rPr>
    </w:lvl>
    <w:lvl w:ilvl="8" w:tplc="FFFFFFFF" w:tentative="1">
      <w:start w:val="1"/>
      <w:numFmt w:val="bullet"/>
      <w:lvlText w:val=""/>
      <w:lvlJc w:val="left"/>
      <w:pPr>
        <w:ind w:left="6280" w:hanging="360"/>
      </w:pPr>
      <w:rPr>
        <w:rFonts w:ascii="Wingdings" w:hAnsi="Wingdings" w:hint="default"/>
      </w:rPr>
    </w:lvl>
  </w:abstractNum>
  <w:abstractNum w:abstractNumId="7" w15:restartNumberingAfterBreak="0">
    <w:nsid w:val="1C383A85"/>
    <w:multiLevelType w:val="multilevel"/>
    <w:tmpl w:val="919C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1F71DB"/>
    <w:multiLevelType w:val="hybridMultilevel"/>
    <w:tmpl w:val="3866F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37725C"/>
    <w:multiLevelType w:val="hybridMultilevel"/>
    <w:tmpl w:val="EAA45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4662E1"/>
    <w:multiLevelType w:val="multilevel"/>
    <w:tmpl w:val="C02CEBDE"/>
    <w:lvl w:ilvl="0">
      <w:start w:val="1"/>
      <w:numFmt w:val="decimal"/>
      <w:lvlText w:val="%1."/>
      <w:lvlJc w:val="left"/>
      <w:pPr>
        <w:ind w:left="720" w:hanging="360"/>
      </w:pPr>
    </w:lvl>
    <w:lvl w:ilvl="1">
      <w:start w:val="1"/>
      <w:numFmt w:val="decimal"/>
      <w:isLgl/>
      <w:lvlText w:val="%1.%2"/>
      <w:lvlJc w:val="left"/>
      <w:pPr>
        <w:ind w:left="720" w:hanging="360"/>
      </w:pPr>
      <w:rPr>
        <w:rFonts w:asciiTheme="majorHAnsi" w:eastAsiaTheme="majorEastAsia" w:hAnsiTheme="majorHAnsi" w:cstheme="majorBidi" w:hint="default"/>
        <w:i/>
        <w:color w:val="0F4761"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0F4761"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0F4761"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0F4761"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0F4761"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0F4761"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0F4761"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0F4761" w:themeColor="accent1" w:themeShade="BF"/>
      </w:rPr>
    </w:lvl>
  </w:abstractNum>
  <w:abstractNum w:abstractNumId="11" w15:restartNumberingAfterBreak="0">
    <w:nsid w:val="23E54D3E"/>
    <w:multiLevelType w:val="hybridMultilevel"/>
    <w:tmpl w:val="2ABA9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60749"/>
    <w:multiLevelType w:val="hybridMultilevel"/>
    <w:tmpl w:val="51E64428"/>
    <w:lvl w:ilvl="0" w:tplc="FFFFFFFF">
      <w:start w:val="1"/>
      <w:numFmt w:val="bullet"/>
      <w:lvlText w:val=""/>
      <w:lvlJc w:val="left"/>
      <w:pPr>
        <w:ind w:left="520" w:hanging="360"/>
      </w:pPr>
      <w:rPr>
        <w:rFonts w:ascii="Symbol" w:hAnsi="Symbol" w:hint="default"/>
      </w:rPr>
    </w:lvl>
    <w:lvl w:ilvl="1" w:tplc="04090001">
      <w:start w:val="1"/>
      <w:numFmt w:val="bullet"/>
      <w:lvlText w:val=""/>
      <w:lvlJc w:val="left"/>
      <w:pPr>
        <w:ind w:left="1240" w:hanging="360"/>
      </w:pPr>
      <w:rPr>
        <w:rFonts w:ascii="Symbol" w:hAnsi="Symbol" w:hint="default"/>
      </w:rPr>
    </w:lvl>
    <w:lvl w:ilvl="2" w:tplc="FFFFFFFF" w:tentative="1">
      <w:start w:val="1"/>
      <w:numFmt w:val="bullet"/>
      <w:lvlText w:val=""/>
      <w:lvlJc w:val="left"/>
      <w:pPr>
        <w:ind w:left="1960" w:hanging="360"/>
      </w:pPr>
      <w:rPr>
        <w:rFonts w:ascii="Wingdings" w:hAnsi="Wingdings" w:hint="default"/>
      </w:rPr>
    </w:lvl>
    <w:lvl w:ilvl="3" w:tplc="FFFFFFFF" w:tentative="1">
      <w:start w:val="1"/>
      <w:numFmt w:val="bullet"/>
      <w:lvlText w:val=""/>
      <w:lvlJc w:val="left"/>
      <w:pPr>
        <w:ind w:left="2680" w:hanging="360"/>
      </w:pPr>
      <w:rPr>
        <w:rFonts w:ascii="Symbol" w:hAnsi="Symbol" w:hint="default"/>
      </w:rPr>
    </w:lvl>
    <w:lvl w:ilvl="4" w:tplc="FFFFFFFF" w:tentative="1">
      <w:start w:val="1"/>
      <w:numFmt w:val="bullet"/>
      <w:lvlText w:val="o"/>
      <w:lvlJc w:val="left"/>
      <w:pPr>
        <w:ind w:left="3400" w:hanging="360"/>
      </w:pPr>
      <w:rPr>
        <w:rFonts w:ascii="Courier New" w:hAnsi="Courier New" w:cs="Courier New" w:hint="default"/>
      </w:rPr>
    </w:lvl>
    <w:lvl w:ilvl="5" w:tplc="FFFFFFFF" w:tentative="1">
      <w:start w:val="1"/>
      <w:numFmt w:val="bullet"/>
      <w:lvlText w:val=""/>
      <w:lvlJc w:val="left"/>
      <w:pPr>
        <w:ind w:left="4120" w:hanging="360"/>
      </w:pPr>
      <w:rPr>
        <w:rFonts w:ascii="Wingdings" w:hAnsi="Wingdings" w:hint="default"/>
      </w:rPr>
    </w:lvl>
    <w:lvl w:ilvl="6" w:tplc="FFFFFFFF" w:tentative="1">
      <w:start w:val="1"/>
      <w:numFmt w:val="bullet"/>
      <w:lvlText w:val=""/>
      <w:lvlJc w:val="left"/>
      <w:pPr>
        <w:ind w:left="4840" w:hanging="360"/>
      </w:pPr>
      <w:rPr>
        <w:rFonts w:ascii="Symbol" w:hAnsi="Symbol" w:hint="default"/>
      </w:rPr>
    </w:lvl>
    <w:lvl w:ilvl="7" w:tplc="FFFFFFFF" w:tentative="1">
      <w:start w:val="1"/>
      <w:numFmt w:val="bullet"/>
      <w:lvlText w:val="o"/>
      <w:lvlJc w:val="left"/>
      <w:pPr>
        <w:ind w:left="5560" w:hanging="360"/>
      </w:pPr>
      <w:rPr>
        <w:rFonts w:ascii="Courier New" w:hAnsi="Courier New" w:cs="Courier New" w:hint="default"/>
      </w:rPr>
    </w:lvl>
    <w:lvl w:ilvl="8" w:tplc="FFFFFFFF" w:tentative="1">
      <w:start w:val="1"/>
      <w:numFmt w:val="bullet"/>
      <w:lvlText w:val=""/>
      <w:lvlJc w:val="left"/>
      <w:pPr>
        <w:ind w:left="6280" w:hanging="360"/>
      </w:pPr>
      <w:rPr>
        <w:rFonts w:ascii="Wingdings" w:hAnsi="Wingdings" w:hint="default"/>
      </w:rPr>
    </w:lvl>
  </w:abstractNum>
  <w:abstractNum w:abstractNumId="13" w15:restartNumberingAfterBreak="0">
    <w:nsid w:val="2A5E0E5A"/>
    <w:multiLevelType w:val="hybridMultilevel"/>
    <w:tmpl w:val="88E2D8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093D7E"/>
    <w:multiLevelType w:val="hybridMultilevel"/>
    <w:tmpl w:val="842C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747932"/>
    <w:multiLevelType w:val="hybridMultilevel"/>
    <w:tmpl w:val="AE3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4433B"/>
    <w:multiLevelType w:val="hybridMultilevel"/>
    <w:tmpl w:val="FD30A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852EF"/>
    <w:multiLevelType w:val="hybridMultilevel"/>
    <w:tmpl w:val="4E92B1F8"/>
    <w:lvl w:ilvl="0" w:tplc="810C0F32">
      <w:start w:val="2"/>
      <w:numFmt w:val="bullet"/>
      <w:lvlText w:val="-"/>
      <w:lvlJc w:val="left"/>
      <w:pPr>
        <w:ind w:left="520" w:hanging="360"/>
      </w:pPr>
      <w:rPr>
        <w:rFonts w:ascii="Calibri" w:eastAsiaTheme="minorHAnsi" w:hAnsi="Calibri" w:cs="Calibri" w:hint="default"/>
      </w:rPr>
    </w:lvl>
    <w:lvl w:ilvl="1" w:tplc="04090003" w:tentative="1">
      <w:start w:val="1"/>
      <w:numFmt w:val="bullet"/>
      <w:lvlText w:val="o"/>
      <w:lvlJc w:val="left"/>
      <w:pPr>
        <w:ind w:left="1240" w:hanging="360"/>
      </w:pPr>
      <w:rPr>
        <w:rFonts w:ascii="Courier New" w:hAnsi="Courier New" w:cs="Courier New" w:hint="default"/>
      </w:rPr>
    </w:lvl>
    <w:lvl w:ilvl="2" w:tplc="04090005" w:tentative="1">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cs="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cs="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18" w15:restartNumberingAfterBreak="0">
    <w:nsid w:val="36A6417C"/>
    <w:multiLevelType w:val="hybridMultilevel"/>
    <w:tmpl w:val="C7E648DC"/>
    <w:lvl w:ilvl="0" w:tplc="04090001">
      <w:start w:val="1"/>
      <w:numFmt w:val="bullet"/>
      <w:lvlText w:val=""/>
      <w:lvlJc w:val="left"/>
      <w:pPr>
        <w:ind w:left="720" w:hanging="360"/>
      </w:pPr>
      <w:rPr>
        <w:rFonts w:ascii="Symbol" w:hAnsi="Symbol" w:hint="default"/>
      </w:rPr>
    </w:lvl>
    <w:lvl w:ilvl="1" w:tplc="52BAFA2C">
      <w:start w:val="2"/>
      <w:numFmt w:val="bullet"/>
      <w:lvlText w:val="-"/>
      <w:lvlJc w:val="left"/>
      <w:pPr>
        <w:ind w:left="1240" w:hanging="360"/>
      </w:pPr>
      <w:rPr>
        <w:rFonts w:ascii="Calibri" w:eastAsiaTheme="minorHAnsi" w:hAnsi="Calibri" w:cs="Calibri" w:hint="default"/>
      </w:rPr>
    </w:lvl>
    <w:lvl w:ilvl="2" w:tplc="FFFFFFFF" w:tentative="1">
      <w:start w:val="1"/>
      <w:numFmt w:val="bullet"/>
      <w:lvlText w:val=""/>
      <w:lvlJc w:val="left"/>
      <w:pPr>
        <w:ind w:left="1960" w:hanging="360"/>
      </w:pPr>
      <w:rPr>
        <w:rFonts w:ascii="Wingdings" w:hAnsi="Wingdings" w:hint="default"/>
      </w:rPr>
    </w:lvl>
    <w:lvl w:ilvl="3" w:tplc="FFFFFFFF" w:tentative="1">
      <w:start w:val="1"/>
      <w:numFmt w:val="bullet"/>
      <w:lvlText w:val=""/>
      <w:lvlJc w:val="left"/>
      <w:pPr>
        <w:ind w:left="2680" w:hanging="360"/>
      </w:pPr>
      <w:rPr>
        <w:rFonts w:ascii="Symbol" w:hAnsi="Symbol" w:hint="default"/>
      </w:rPr>
    </w:lvl>
    <w:lvl w:ilvl="4" w:tplc="FFFFFFFF" w:tentative="1">
      <w:start w:val="1"/>
      <w:numFmt w:val="bullet"/>
      <w:lvlText w:val="o"/>
      <w:lvlJc w:val="left"/>
      <w:pPr>
        <w:ind w:left="3400" w:hanging="360"/>
      </w:pPr>
      <w:rPr>
        <w:rFonts w:ascii="Courier New" w:hAnsi="Courier New" w:cs="Courier New" w:hint="default"/>
      </w:rPr>
    </w:lvl>
    <w:lvl w:ilvl="5" w:tplc="FFFFFFFF" w:tentative="1">
      <w:start w:val="1"/>
      <w:numFmt w:val="bullet"/>
      <w:lvlText w:val=""/>
      <w:lvlJc w:val="left"/>
      <w:pPr>
        <w:ind w:left="4120" w:hanging="360"/>
      </w:pPr>
      <w:rPr>
        <w:rFonts w:ascii="Wingdings" w:hAnsi="Wingdings" w:hint="default"/>
      </w:rPr>
    </w:lvl>
    <w:lvl w:ilvl="6" w:tplc="FFFFFFFF" w:tentative="1">
      <w:start w:val="1"/>
      <w:numFmt w:val="bullet"/>
      <w:lvlText w:val=""/>
      <w:lvlJc w:val="left"/>
      <w:pPr>
        <w:ind w:left="4840" w:hanging="360"/>
      </w:pPr>
      <w:rPr>
        <w:rFonts w:ascii="Symbol" w:hAnsi="Symbol" w:hint="default"/>
      </w:rPr>
    </w:lvl>
    <w:lvl w:ilvl="7" w:tplc="FFFFFFFF" w:tentative="1">
      <w:start w:val="1"/>
      <w:numFmt w:val="bullet"/>
      <w:lvlText w:val="o"/>
      <w:lvlJc w:val="left"/>
      <w:pPr>
        <w:ind w:left="5560" w:hanging="360"/>
      </w:pPr>
      <w:rPr>
        <w:rFonts w:ascii="Courier New" w:hAnsi="Courier New" w:cs="Courier New" w:hint="default"/>
      </w:rPr>
    </w:lvl>
    <w:lvl w:ilvl="8" w:tplc="FFFFFFFF" w:tentative="1">
      <w:start w:val="1"/>
      <w:numFmt w:val="bullet"/>
      <w:lvlText w:val=""/>
      <w:lvlJc w:val="left"/>
      <w:pPr>
        <w:ind w:left="6280" w:hanging="360"/>
      </w:pPr>
      <w:rPr>
        <w:rFonts w:ascii="Wingdings" w:hAnsi="Wingdings" w:hint="default"/>
      </w:rPr>
    </w:lvl>
  </w:abstractNum>
  <w:abstractNum w:abstractNumId="19" w15:restartNumberingAfterBreak="0">
    <w:nsid w:val="37D17C4B"/>
    <w:multiLevelType w:val="multilevel"/>
    <w:tmpl w:val="5B7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6C2C1B"/>
    <w:multiLevelType w:val="hybridMultilevel"/>
    <w:tmpl w:val="A8204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7C1AAB"/>
    <w:multiLevelType w:val="multilevel"/>
    <w:tmpl w:val="A80C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1C663B"/>
    <w:multiLevelType w:val="multilevel"/>
    <w:tmpl w:val="459E4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0C76B8"/>
    <w:multiLevelType w:val="hybridMultilevel"/>
    <w:tmpl w:val="E5021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0D7D7A"/>
    <w:multiLevelType w:val="hybridMultilevel"/>
    <w:tmpl w:val="F8D48280"/>
    <w:lvl w:ilvl="0" w:tplc="FFFFFFFF">
      <w:start w:val="1"/>
      <w:numFmt w:val="bullet"/>
      <w:lvlText w:val=""/>
      <w:lvlJc w:val="left"/>
      <w:pPr>
        <w:ind w:left="520" w:hanging="360"/>
      </w:pPr>
      <w:rPr>
        <w:rFonts w:ascii="Symbol" w:hAnsi="Symbol" w:hint="default"/>
      </w:rPr>
    </w:lvl>
    <w:lvl w:ilvl="1" w:tplc="04090001">
      <w:start w:val="1"/>
      <w:numFmt w:val="bullet"/>
      <w:lvlText w:val=""/>
      <w:lvlJc w:val="left"/>
      <w:pPr>
        <w:ind w:left="1240" w:hanging="360"/>
      </w:pPr>
      <w:rPr>
        <w:rFonts w:ascii="Symbol" w:hAnsi="Symbol" w:hint="default"/>
      </w:rPr>
    </w:lvl>
    <w:lvl w:ilvl="2" w:tplc="FFFFFFFF" w:tentative="1">
      <w:start w:val="1"/>
      <w:numFmt w:val="bullet"/>
      <w:lvlText w:val=""/>
      <w:lvlJc w:val="left"/>
      <w:pPr>
        <w:ind w:left="1960" w:hanging="360"/>
      </w:pPr>
      <w:rPr>
        <w:rFonts w:ascii="Wingdings" w:hAnsi="Wingdings" w:hint="default"/>
      </w:rPr>
    </w:lvl>
    <w:lvl w:ilvl="3" w:tplc="FFFFFFFF" w:tentative="1">
      <w:start w:val="1"/>
      <w:numFmt w:val="bullet"/>
      <w:lvlText w:val=""/>
      <w:lvlJc w:val="left"/>
      <w:pPr>
        <w:ind w:left="2680" w:hanging="360"/>
      </w:pPr>
      <w:rPr>
        <w:rFonts w:ascii="Symbol" w:hAnsi="Symbol" w:hint="default"/>
      </w:rPr>
    </w:lvl>
    <w:lvl w:ilvl="4" w:tplc="FFFFFFFF" w:tentative="1">
      <w:start w:val="1"/>
      <w:numFmt w:val="bullet"/>
      <w:lvlText w:val="o"/>
      <w:lvlJc w:val="left"/>
      <w:pPr>
        <w:ind w:left="3400" w:hanging="360"/>
      </w:pPr>
      <w:rPr>
        <w:rFonts w:ascii="Courier New" w:hAnsi="Courier New" w:cs="Courier New" w:hint="default"/>
      </w:rPr>
    </w:lvl>
    <w:lvl w:ilvl="5" w:tplc="FFFFFFFF" w:tentative="1">
      <w:start w:val="1"/>
      <w:numFmt w:val="bullet"/>
      <w:lvlText w:val=""/>
      <w:lvlJc w:val="left"/>
      <w:pPr>
        <w:ind w:left="4120" w:hanging="360"/>
      </w:pPr>
      <w:rPr>
        <w:rFonts w:ascii="Wingdings" w:hAnsi="Wingdings" w:hint="default"/>
      </w:rPr>
    </w:lvl>
    <w:lvl w:ilvl="6" w:tplc="FFFFFFFF" w:tentative="1">
      <w:start w:val="1"/>
      <w:numFmt w:val="bullet"/>
      <w:lvlText w:val=""/>
      <w:lvlJc w:val="left"/>
      <w:pPr>
        <w:ind w:left="4840" w:hanging="360"/>
      </w:pPr>
      <w:rPr>
        <w:rFonts w:ascii="Symbol" w:hAnsi="Symbol" w:hint="default"/>
      </w:rPr>
    </w:lvl>
    <w:lvl w:ilvl="7" w:tplc="FFFFFFFF" w:tentative="1">
      <w:start w:val="1"/>
      <w:numFmt w:val="bullet"/>
      <w:lvlText w:val="o"/>
      <w:lvlJc w:val="left"/>
      <w:pPr>
        <w:ind w:left="5560" w:hanging="360"/>
      </w:pPr>
      <w:rPr>
        <w:rFonts w:ascii="Courier New" w:hAnsi="Courier New" w:cs="Courier New" w:hint="default"/>
      </w:rPr>
    </w:lvl>
    <w:lvl w:ilvl="8" w:tplc="FFFFFFFF" w:tentative="1">
      <w:start w:val="1"/>
      <w:numFmt w:val="bullet"/>
      <w:lvlText w:val=""/>
      <w:lvlJc w:val="left"/>
      <w:pPr>
        <w:ind w:left="6280" w:hanging="360"/>
      </w:pPr>
      <w:rPr>
        <w:rFonts w:ascii="Wingdings" w:hAnsi="Wingdings" w:hint="default"/>
      </w:rPr>
    </w:lvl>
  </w:abstractNum>
  <w:abstractNum w:abstractNumId="25" w15:restartNumberingAfterBreak="0">
    <w:nsid w:val="44152CEC"/>
    <w:multiLevelType w:val="hybridMultilevel"/>
    <w:tmpl w:val="3E640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F95414"/>
    <w:multiLevelType w:val="hybridMultilevel"/>
    <w:tmpl w:val="97C2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0A7D23"/>
    <w:multiLevelType w:val="multilevel"/>
    <w:tmpl w:val="0FCC5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D84DFA"/>
    <w:multiLevelType w:val="hybridMultilevel"/>
    <w:tmpl w:val="5B7E4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FF0C69"/>
    <w:multiLevelType w:val="multilevel"/>
    <w:tmpl w:val="9324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A55C44"/>
    <w:multiLevelType w:val="hybridMultilevel"/>
    <w:tmpl w:val="C4E06D96"/>
    <w:lvl w:ilvl="0" w:tplc="0409000F">
      <w:start w:val="1"/>
      <w:numFmt w:val="decimal"/>
      <w:lvlText w:val="%1."/>
      <w:lvlJc w:val="left"/>
      <w:pPr>
        <w:ind w:left="63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FBC1B3C"/>
    <w:multiLevelType w:val="hybridMultilevel"/>
    <w:tmpl w:val="0EF6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D32310"/>
    <w:multiLevelType w:val="hybridMultilevel"/>
    <w:tmpl w:val="9BEC16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2FE28CA"/>
    <w:multiLevelType w:val="hybridMultilevel"/>
    <w:tmpl w:val="F9DE4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90388A"/>
    <w:multiLevelType w:val="hybridMultilevel"/>
    <w:tmpl w:val="A24CC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293288"/>
    <w:multiLevelType w:val="multilevel"/>
    <w:tmpl w:val="6994D4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A7747C5"/>
    <w:multiLevelType w:val="hybridMultilevel"/>
    <w:tmpl w:val="EDD6BD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E5767A9"/>
    <w:multiLevelType w:val="hybridMultilevel"/>
    <w:tmpl w:val="8D30F58C"/>
    <w:lvl w:ilvl="0" w:tplc="0409000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3C3D30"/>
    <w:multiLevelType w:val="hybridMultilevel"/>
    <w:tmpl w:val="137CE20A"/>
    <w:lvl w:ilvl="0" w:tplc="FFFFFFFF">
      <w:start w:val="1"/>
      <w:numFmt w:val="bullet"/>
      <w:lvlText w:val=""/>
      <w:lvlJc w:val="left"/>
      <w:pPr>
        <w:ind w:left="520" w:hanging="360"/>
      </w:pPr>
      <w:rPr>
        <w:rFonts w:ascii="Symbol" w:hAnsi="Symbol" w:hint="default"/>
      </w:rPr>
    </w:lvl>
    <w:lvl w:ilvl="1" w:tplc="04090001">
      <w:start w:val="1"/>
      <w:numFmt w:val="bullet"/>
      <w:lvlText w:val=""/>
      <w:lvlJc w:val="left"/>
      <w:pPr>
        <w:ind w:left="1240" w:hanging="360"/>
      </w:pPr>
      <w:rPr>
        <w:rFonts w:ascii="Symbol" w:hAnsi="Symbol" w:hint="default"/>
      </w:rPr>
    </w:lvl>
    <w:lvl w:ilvl="2" w:tplc="FFFFFFFF" w:tentative="1">
      <w:start w:val="1"/>
      <w:numFmt w:val="bullet"/>
      <w:lvlText w:val=""/>
      <w:lvlJc w:val="left"/>
      <w:pPr>
        <w:ind w:left="1960" w:hanging="360"/>
      </w:pPr>
      <w:rPr>
        <w:rFonts w:ascii="Wingdings" w:hAnsi="Wingdings" w:hint="default"/>
      </w:rPr>
    </w:lvl>
    <w:lvl w:ilvl="3" w:tplc="FFFFFFFF" w:tentative="1">
      <w:start w:val="1"/>
      <w:numFmt w:val="bullet"/>
      <w:lvlText w:val=""/>
      <w:lvlJc w:val="left"/>
      <w:pPr>
        <w:ind w:left="2680" w:hanging="360"/>
      </w:pPr>
      <w:rPr>
        <w:rFonts w:ascii="Symbol" w:hAnsi="Symbol" w:hint="default"/>
      </w:rPr>
    </w:lvl>
    <w:lvl w:ilvl="4" w:tplc="FFFFFFFF" w:tentative="1">
      <w:start w:val="1"/>
      <w:numFmt w:val="bullet"/>
      <w:lvlText w:val="o"/>
      <w:lvlJc w:val="left"/>
      <w:pPr>
        <w:ind w:left="3400" w:hanging="360"/>
      </w:pPr>
      <w:rPr>
        <w:rFonts w:ascii="Courier New" w:hAnsi="Courier New" w:cs="Courier New" w:hint="default"/>
      </w:rPr>
    </w:lvl>
    <w:lvl w:ilvl="5" w:tplc="FFFFFFFF" w:tentative="1">
      <w:start w:val="1"/>
      <w:numFmt w:val="bullet"/>
      <w:lvlText w:val=""/>
      <w:lvlJc w:val="left"/>
      <w:pPr>
        <w:ind w:left="4120" w:hanging="360"/>
      </w:pPr>
      <w:rPr>
        <w:rFonts w:ascii="Wingdings" w:hAnsi="Wingdings" w:hint="default"/>
      </w:rPr>
    </w:lvl>
    <w:lvl w:ilvl="6" w:tplc="FFFFFFFF" w:tentative="1">
      <w:start w:val="1"/>
      <w:numFmt w:val="bullet"/>
      <w:lvlText w:val=""/>
      <w:lvlJc w:val="left"/>
      <w:pPr>
        <w:ind w:left="4840" w:hanging="360"/>
      </w:pPr>
      <w:rPr>
        <w:rFonts w:ascii="Symbol" w:hAnsi="Symbol" w:hint="default"/>
      </w:rPr>
    </w:lvl>
    <w:lvl w:ilvl="7" w:tplc="FFFFFFFF" w:tentative="1">
      <w:start w:val="1"/>
      <w:numFmt w:val="bullet"/>
      <w:lvlText w:val="o"/>
      <w:lvlJc w:val="left"/>
      <w:pPr>
        <w:ind w:left="5560" w:hanging="360"/>
      </w:pPr>
      <w:rPr>
        <w:rFonts w:ascii="Courier New" w:hAnsi="Courier New" w:cs="Courier New" w:hint="default"/>
      </w:rPr>
    </w:lvl>
    <w:lvl w:ilvl="8" w:tplc="FFFFFFFF" w:tentative="1">
      <w:start w:val="1"/>
      <w:numFmt w:val="bullet"/>
      <w:lvlText w:val=""/>
      <w:lvlJc w:val="left"/>
      <w:pPr>
        <w:ind w:left="6280" w:hanging="360"/>
      </w:pPr>
      <w:rPr>
        <w:rFonts w:ascii="Wingdings" w:hAnsi="Wingdings" w:hint="default"/>
      </w:rPr>
    </w:lvl>
  </w:abstractNum>
  <w:abstractNum w:abstractNumId="39" w15:restartNumberingAfterBreak="0">
    <w:nsid w:val="69A77C30"/>
    <w:multiLevelType w:val="hybridMultilevel"/>
    <w:tmpl w:val="19B6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92877"/>
    <w:multiLevelType w:val="hybridMultilevel"/>
    <w:tmpl w:val="49F49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3A6CF7"/>
    <w:multiLevelType w:val="hybridMultilevel"/>
    <w:tmpl w:val="1B0AD0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FB40A0A"/>
    <w:multiLevelType w:val="hybridMultilevel"/>
    <w:tmpl w:val="88EE9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31851"/>
    <w:multiLevelType w:val="hybridMultilevel"/>
    <w:tmpl w:val="40FC7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8ED63ED"/>
    <w:multiLevelType w:val="hybridMultilevel"/>
    <w:tmpl w:val="5B006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AE6C99"/>
    <w:multiLevelType w:val="multilevel"/>
    <w:tmpl w:val="E654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542DEB"/>
    <w:multiLevelType w:val="hybridMultilevel"/>
    <w:tmpl w:val="9AF0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1620178">
    <w:abstractNumId w:val="10"/>
  </w:num>
  <w:num w:numId="2" w16cid:durableId="938411497">
    <w:abstractNumId w:val="22"/>
  </w:num>
  <w:num w:numId="3" w16cid:durableId="772751613">
    <w:abstractNumId w:val="36"/>
  </w:num>
  <w:num w:numId="4" w16cid:durableId="1034386441">
    <w:abstractNumId w:val="28"/>
  </w:num>
  <w:num w:numId="5" w16cid:durableId="1083722271">
    <w:abstractNumId w:val="27"/>
  </w:num>
  <w:num w:numId="6" w16cid:durableId="423378365">
    <w:abstractNumId w:val="14"/>
  </w:num>
  <w:num w:numId="7" w16cid:durableId="732432110">
    <w:abstractNumId w:val="0"/>
  </w:num>
  <w:num w:numId="8" w16cid:durableId="306252438">
    <w:abstractNumId w:val="21"/>
  </w:num>
  <w:num w:numId="9" w16cid:durableId="21439468">
    <w:abstractNumId w:val="25"/>
  </w:num>
  <w:num w:numId="10" w16cid:durableId="271089652">
    <w:abstractNumId w:val="4"/>
  </w:num>
  <w:num w:numId="11" w16cid:durableId="1388407970">
    <w:abstractNumId w:val="26"/>
  </w:num>
  <w:num w:numId="12" w16cid:durableId="1089039772">
    <w:abstractNumId w:val="5"/>
  </w:num>
  <w:num w:numId="13" w16cid:durableId="879517582">
    <w:abstractNumId w:val="1"/>
  </w:num>
  <w:num w:numId="14" w16cid:durableId="1848135144">
    <w:abstractNumId w:val="45"/>
  </w:num>
  <w:num w:numId="15" w16cid:durableId="1205141998">
    <w:abstractNumId w:val="15"/>
  </w:num>
  <w:num w:numId="16" w16cid:durableId="1663506777">
    <w:abstractNumId w:val="29"/>
  </w:num>
  <w:num w:numId="17" w16cid:durableId="383800590">
    <w:abstractNumId w:val="19"/>
  </w:num>
  <w:num w:numId="18" w16cid:durableId="2122605689">
    <w:abstractNumId w:val="33"/>
  </w:num>
  <w:num w:numId="19" w16cid:durableId="1173450356">
    <w:abstractNumId w:val="37"/>
  </w:num>
  <w:num w:numId="20" w16cid:durableId="1220239956">
    <w:abstractNumId w:val="40"/>
  </w:num>
  <w:num w:numId="21" w16cid:durableId="1342468578">
    <w:abstractNumId w:val="20"/>
  </w:num>
  <w:num w:numId="22" w16cid:durableId="1031763222">
    <w:abstractNumId w:val="13"/>
  </w:num>
  <w:num w:numId="23" w16cid:durableId="396124332">
    <w:abstractNumId w:val="41"/>
  </w:num>
  <w:num w:numId="24" w16cid:durableId="1184396481">
    <w:abstractNumId w:val="32"/>
  </w:num>
  <w:num w:numId="25" w16cid:durableId="1841195821">
    <w:abstractNumId w:val="43"/>
  </w:num>
  <w:num w:numId="26" w16cid:durableId="838347234">
    <w:abstractNumId w:val="2"/>
  </w:num>
  <w:num w:numId="27" w16cid:durableId="1680885442">
    <w:abstractNumId w:val="17"/>
  </w:num>
  <w:num w:numId="28" w16cid:durableId="2115779041">
    <w:abstractNumId w:val="18"/>
  </w:num>
  <w:num w:numId="29" w16cid:durableId="109789725">
    <w:abstractNumId w:val="8"/>
  </w:num>
  <w:num w:numId="30" w16cid:durableId="150874377">
    <w:abstractNumId w:val="24"/>
  </w:num>
  <w:num w:numId="31" w16cid:durableId="1700157744">
    <w:abstractNumId w:val="31"/>
  </w:num>
  <w:num w:numId="32" w16cid:durableId="1029573983">
    <w:abstractNumId w:val="6"/>
  </w:num>
  <w:num w:numId="33" w16cid:durableId="994527975">
    <w:abstractNumId w:val="34"/>
  </w:num>
  <w:num w:numId="34" w16cid:durableId="637761126">
    <w:abstractNumId w:val="38"/>
  </w:num>
  <w:num w:numId="35" w16cid:durableId="247889440">
    <w:abstractNumId w:val="42"/>
  </w:num>
  <w:num w:numId="36" w16cid:durableId="876284528">
    <w:abstractNumId w:val="12"/>
  </w:num>
  <w:num w:numId="37" w16cid:durableId="511729314">
    <w:abstractNumId w:val="16"/>
  </w:num>
  <w:num w:numId="38" w16cid:durableId="728727331">
    <w:abstractNumId w:val="11"/>
  </w:num>
  <w:num w:numId="39" w16cid:durableId="2004426803">
    <w:abstractNumId w:val="39"/>
  </w:num>
  <w:num w:numId="40" w16cid:durableId="513688473">
    <w:abstractNumId w:val="7"/>
  </w:num>
  <w:num w:numId="41" w16cid:durableId="1108503517">
    <w:abstractNumId w:val="35"/>
  </w:num>
  <w:num w:numId="42" w16cid:durableId="936988703">
    <w:abstractNumId w:val="9"/>
  </w:num>
  <w:num w:numId="43" w16cid:durableId="340592986">
    <w:abstractNumId w:val="23"/>
  </w:num>
  <w:num w:numId="44" w16cid:durableId="816579724">
    <w:abstractNumId w:val="44"/>
  </w:num>
  <w:num w:numId="45" w16cid:durableId="1861773071">
    <w:abstractNumId w:val="46"/>
  </w:num>
  <w:num w:numId="46" w16cid:durableId="1478297780">
    <w:abstractNumId w:val="3"/>
  </w:num>
  <w:num w:numId="47" w16cid:durableId="29210092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301"/>
    <w:rsid w:val="00000110"/>
    <w:rsid w:val="00002831"/>
    <w:rsid w:val="000057CD"/>
    <w:rsid w:val="00005A66"/>
    <w:rsid w:val="0001365D"/>
    <w:rsid w:val="000147D2"/>
    <w:rsid w:val="0001551F"/>
    <w:rsid w:val="000161B5"/>
    <w:rsid w:val="00030480"/>
    <w:rsid w:val="000314D4"/>
    <w:rsid w:val="0003181A"/>
    <w:rsid w:val="00031F07"/>
    <w:rsid w:val="00032504"/>
    <w:rsid w:val="000372E5"/>
    <w:rsid w:val="0004110B"/>
    <w:rsid w:val="00046912"/>
    <w:rsid w:val="000507FE"/>
    <w:rsid w:val="00050968"/>
    <w:rsid w:val="000512B6"/>
    <w:rsid w:val="0005337B"/>
    <w:rsid w:val="00054C5F"/>
    <w:rsid w:val="00055C73"/>
    <w:rsid w:val="000566CC"/>
    <w:rsid w:val="00060F78"/>
    <w:rsid w:val="00061FBB"/>
    <w:rsid w:val="00062086"/>
    <w:rsid w:val="00066A3C"/>
    <w:rsid w:val="00066B8F"/>
    <w:rsid w:val="00066FEB"/>
    <w:rsid w:val="00071467"/>
    <w:rsid w:val="0007305D"/>
    <w:rsid w:val="00076628"/>
    <w:rsid w:val="00077C8D"/>
    <w:rsid w:val="00081E39"/>
    <w:rsid w:val="000826D9"/>
    <w:rsid w:val="00082ADF"/>
    <w:rsid w:val="00084C37"/>
    <w:rsid w:val="00087D44"/>
    <w:rsid w:val="000935A7"/>
    <w:rsid w:val="000A0009"/>
    <w:rsid w:val="000A58D8"/>
    <w:rsid w:val="000A6236"/>
    <w:rsid w:val="000B2410"/>
    <w:rsid w:val="000B2F96"/>
    <w:rsid w:val="000B686D"/>
    <w:rsid w:val="000C337A"/>
    <w:rsid w:val="000C4582"/>
    <w:rsid w:val="000C45CE"/>
    <w:rsid w:val="000D0AB1"/>
    <w:rsid w:val="000D0ED7"/>
    <w:rsid w:val="000D3C44"/>
    <w:rsid w:val="000D5B54"/>
    <w:rsid w:val="000E08C7"/>
    <w:rsid w:val="000E142A"/>
    <w:rsid w:val="000E1CA6"/>
    <w:rsid w:val="000E2E77"/>
    <w:rsid w:val="000E316B"/>
    <w:rsid w:val="000E63F9"/>
    <w:rsid w:val="000F079D"/>
    <w:rsid w:val="000F2B79"/>
    <w:rsid w:val="000F2BBC"/>
    <w:rsid w:val="000F58D0"/>
    <w:rsid w:val="0010349B"/>
    <w:rsid w:val="00111BA6"/>
    <w:rsid w:val="00111E69"/>
    <w:rsid w:val="00113CDC"/>
    <w:rsid w:val="001154DE"/>
    <w:rsid w:val="00120686"/>
    <w:rsid w:val="00120DD4"/>
    <w:rsid w:val="00123B13"/>
    <w:rsid w:val="00123DA0"/>
    <w:rsid w:val="001246FB"/>
    <w:rsid w:val="00124703"/>
    <w:rsid w:val="00127A63"/>
    <w:rsid w:val="00132518"/>
    <w:rsid w:val="001332E7"/>
    <w:rsid w:val="00136A61"/>
    <w:rsid w:val="0013725B"/>
    <w:rsid w:val="001407FC"/>
    <w:rsid w:val="0014286B"/>
    <w:rsid w:val="001435CF"/>
    <w:rsid w:val="0014456C"/>
    <w:rsid w:val="00147BC7"/>
    <w:rsid w:val="0015007B"/>
    <w:rsid w:val="00150A3E"/>
    <w:rsid w:val="00151A04"/>
    <w:rsid w:val="001572AC"/>
    <w:rsid w:val="0016118B"/>
    <w:rsid w:val="00163FBC"/>
    <w:rsid w:val="00164D3A"/>
    <w:rsid w:val="0016521C"/>
    <w:rsid w:val="00166A83"/>
    <w:rsid w:val="001720D1"/>
    <w:rsid w:val="00174946"/>
    <w:rsid w:val="0017614A"/>
    <w:rsid w:val="00181246"/>
    <w:rsid w:val="00184B34"/>
    <w:rsid w:val="00185080"/>
    <w:rsid w:val="0018529C"/>
    <w:rsid w:val="00185775"/>
    <w:rsid w:val="001862CD"/>
    <w:rsid w:val="001873BE"/>
    <w:rsid w:val="0019185A"/>
    <w:rsid w:val="00191870"/>
    <w:rsid w:val="001930C8"/>
    <w:rsid w:val="00193B91"/>
    <w:rsid w:val="00193C22"/>
    <w:rsid w:val="0019467D"/>
    <w:rsid w:val="001966EC"/>
    <w:rsid w:val="001A3973"/>
    <w:rsid w:val="001A5ADB"/>
    <w:rsid w:val="001A6DFE"/>
    <w:rsid w:val="001A6EDF"/>
    <w:rsid w:val="001B015B"/>
    <w:rsid w:val="001B10C6"/>
    <w:rsid w:val="001B1DC4"/>
    <w:rsid w:val="001B2F1A"/>
    <w:rsid w:val="001B4500"/>
    <w:rsid w:val="001B465A"/>
    <w:rsid w:val="001B52C7"/>
    <w:rsid w:val="001B6E89"/>
    <w:rsid w:val="001C1E5F"/>
    <w:rsid w:val="001C444E"/>
    <w:rsid w:val="001C60E6"/>
    <w:rsid w:val="001D22B9"/>
    <w:rsid w:val="001D2678"/>
    <w:rsid w:val="001D2B01"/>
    <w:rsid w:val="001D672A"/>
    <w:rsid w:val="001E2FA8"/>
    <w:rsid w:val="001E5AEB"/>
    <w:rsid w:val="001E6C59"/>
    <w:rsid w:val="001F068A"/>
    <w:rsid w:val="001F1729"/>
    <w:rsid w:val="001F3D45"/>
    <w:rsid w:val="001F6E1D"/>
    <w:rsid w:val="001F6EBE"/>
    <w:rsid w:val="0020060F"/>
    <w:rsid w:val="00200DE4"/>
    <w:rsid w:val="00201833"/>
    <w:rsid w:val="00202E1B"/>
    <w:rsid w:val="00203B08"/>
    <w:rsid w:val="00205331"/>
    <w:rsid w:val="00206BB5"/>
    <w:rsid w:val="00207A68"/>
    <w:rsid w:val="00211DFF"/>
    <w:rsid w:val="002123D4"/>
    <w:rsid w:val="002131DF"/>
    <w:rsid w:val="00213C7B"/>
    <w:rsid w:val="002177C0"/>
    <w:rsid w:val="00217C7D"/>
    <w:rsid w:val="002212FE"/>
    <w:rsid w:val="002219E1"/>
    <w:rsid w:val="00221B7D"/>
    <w:rsid w:val="00222376"/>
    <w:rsid w:val="0022305E"/>
    <w:rsid w:val="00223379"/>
    <w:rsid w:val="002235AA"/>
    <w:rsid w:val="002250E9"/>
    <w:rsid w:val="00225273"/>
    <w:rsid w:val="002323E6"/>
    <w:rsid w:val="0023282B"/>
    <w:rsid w:val="00234862"/>
    <w:rsid w:val="00235ED3"/>
    <w:rsid w:val="0024006D"/>
    <w:rsid w:val="00241500"/>
    <w:rsid w:val="00241BA3"/>
    <w:rsid w:val="00242775"/>
    <w:rsid w:val="00245D83"/>
    <w:rsid w:val="00246235"/>
    <w:rsid w:val="002508C2"/>
    <w:rsid w:val="002509F7"/>
    <w:rsid w:val="00251597"/>
    <w:rsid w:val="00252D80"/>
    <w:rsid w:val="0025368A"/>
    <w:rsid w:val="0025502B"/>
    <w:rsid w:val="002639D2"/>
    <w:rsid w:val="0027065A"/>
    <w:rsid w:val="00271195"/>
    <w:rsid w:val="00272288"/>
    <w:rsid w:val="002722B1"/>
    <w:rsid w:val="002728CF"/>
    <w:rsid w:val="00282E4B"/>
    <w:rsid w:val="0028315B"/>
    <w:rsid w:val="0028579A"/>
    <w:rsid w:val="002858AF"/>
    <w:rsid w:val="00285A5F"/>
    <w:rsid w:val="00285BF3"/>
    <w:rsid w:val="002904FB"/>
    <w:rsid w:val="00290D12"/>
    <w:rsid w:val="00291814"/>
    <w:rsid w:val="00295B74"/>
    <w:rsid w:val="00297BB7"/>
    <w:rsid w:val="002A07F0"/>
    <w:rsid w:val="002A2165"/>
    <w:rsid w:val="002A2454"/>
    <w:rsid w:val="002B2708"/>
    <w:rsid w:val="002B3EC1"/>
    <w:rsid w:val="002B6058"/>
    <w:rsid w:val="002B76D4"/>
    <w:rsid w:val="002C1E9D"/>
    <w:rsid w:val="002C4E56"/>
    <w:rsid w:val="002C6011"/>
    <w:rsid w:val="002D0B9E"/>
    <w:rsid w:val="002D15D6"/>
    <w:rsid w:val="002D2675"/>
    <w:rsid w:val="002D2686"/>
    <w:rsid w:val="002D5E37"/>
    <w:rsid w:val="002D7CD0"/>
    <w:rsid w:val="002E057C"/>
    <w:rsid w:val="002E31A8"/>
    <w:rsid w:val="002E6158"/>
    <w:rsid w:val="002F3B6C"/>
    <w:rsid w:val="002F3D60"/>
    <w:rsid w:val="002F43DE"/>
    <w:rsid w:val="002F4B6B"/>
    <w:rsid w:val="002F4C58"/>
    <w:rsid w:val="002F5D62"/>
    <w:rsid w:val="003003FE"/>
    <w:rsid w:val="00300F75"/>
    <w:rsid w:val="003012ED"/>
    <w:rsid w:val="00302F51"/>
    <w:rsid w:val="00304420"/>
    <w:rsid w:val="00305452"/>
    <w:rsid w:val="00305876"/>
    <w:rsid w:val="00306FD4"/>
    <w:rsid w:val="00311314"/>
    <w:rsid w:val="00311BCF"/>
    <w:rsid w:val="0031794B"/>
    <w:rsid w:val="00322B03"/>
    <w:rsid w:val="003247C3"/>
    <w:rsid w:val="00324F17"/>
    <w:rsid w:val="00326D9D"/>
    <w:rsid w:val="00327F03"/>
    <w:rsid w:val="00331E84"/>
    <w:rsid w:val="00333380"/>
    <w:rsid w:val="00334136"/>
    <w:rsid w:val="003345ED"/>
    <w:rsid w:val="003366E8"/>
    <w:rsid w:val="003377FC"/>
    <w:rsid w:val="003403E6"/>
    <w:rsid w:val="0034099F"/>
    <w:rsid w:val="00340E23"/>
    <w:rsid w:val="00341D6E"/>
    <w:rsid w:val="00343B61"/>
    <w:rsid w:val="00344DE3"/>
    <w:rsid w:val="00346D11"/>
    <w:rsid w:val="003477D0"/>
    <w:rsid w:val="00352117"/>
    <w:rsid w:val="00352570"/>
    <w:rsid w:val="00353865"/>
    <w:rsid w:val="003555B8"/>
    <w:rsid w:val="00355C2F"/>
    <w:rsid w:val="003633F2"/>
    <w:rsid w:val="00373976"/>
    <w:rsid w:val="0037410A"/>
    <w:rsid w:val="003756D9"/>
    <w:rsid w:val="003774CD"/>
    <w:rsid w:val="003777F8"/>
    <w:rsid w:val="0037784A"/>
    <w:rsid w:val="00380230"/>
    <w:rsid w:val="00380852"/>
    <w:rsid w:val="00382402"/>
    <w:rsid w:val="00385DC0"/>
    <w:rsid w:val="003872EA"/>
    <w:rsid w:val="003875DE"/>
    <w:rsid w:val="00387DF0"/>
    <w:rsid w:val="003970D6"/>
    <w:rsid w:val="003972EE"/>
    <w:rsid w:val="003974C0"/>
    <w:rsid w:val="003A18DC"/>
    <w:rsid w:val="003A5051"/>
    <w:rsid w:val="003A720B"/>
    <w:rsid w:val="003B2C2C"/>
    <w:rsid w:val="003B4512"/>
    <w:rsid w:val="003B62DF"/>
    <w:rsid w:val="003B7E50"/>
    <w:rsid w:val="003B7F0B"/>
    <w:rsid w:val="003C3A25"/>
    <w:rsid w:val="003C4453"/>
    <w:rsid w:val="003C610A"/>
    <w:rsid w:val="003D20B8"/>
    <w:rsid w:val="003D3B1E"/>
    <w:rsid w:val="003D46B2"/>
    <w:rsid w:val="003D4972"/>
    <w:rsid w:val="003D58FF"/>
    <w:rsid w:val="003E3557"/>
    <w:rsid w:val="003E47F8"/>
    <w:rsid w:val="003E6141"/>
    <w:rsid w:val="003E6613"/>
    <w:rsid w:val="003E6B3E"/>
    <w:rsid w:val="003F0B4A"/>
    <w:rsid w:val="003F43C9"/>
    <w:rsid w:val="003F63C3"/>
    <w:rsid w:val="003F6C79"/>
    <w:rsid w:val="00400C80"/>
    <w:rsid w:val="00406AE7"/>
    <w:rsid w:val="0040787B"/>
    <w:rsid w:val="00412C59"/>
    <w:rsid w:val="00413299"/>
    <w:rsid w:val="00413E58"/>
    <w:rsid w:val="004148B7"/>
    <w:rsid w:val="00414B9E"/>
    <w:rsid w:val="00414ED6"/>
    <w:rsid w:val="00415A64"/>
    <w:rsid w:val="00416BA7"/>
    <w:rsid w:val="0042105D"/>
    <w:rsid w:val="004229C8"/>
    <w:rsid w:val="00423448"/>
    <w:rsid w:val="00423858"/>
    <w:rsid w:val="00426866"/>
    <w:rsid w:val="004322F9"/>
    <w:rsid w:val="00432F30"/>
    <w:rsid w:val="00435F6A"/>
    <w:rsid w:val="00441E19"/>
    <w:rsid w:val="004454D2"/>
    <w:rsid w:val="0045271E"/>
    <w:rsid w:val="00453328"/>
    <w:rsid w:val="0045498F"/>
    <w:rsid w:val="00455400"/>
    <w:rsid w:val="00455883"/>
    <w:rsid w:val="004559A0"/>
    <w:rsid w:val="00455FA3"/>
    <w:rsid w:val="00460146"/>
    <w:rsid w:val="0046183D"/>
    <w:rsid w:val="004619B2"/>
    <w:rsid w:val="00462EB8"/>
    <w:rsid w:val="004648EA"/>
    <w:rsid w:val="00464BCE"/>
    <w:rsid w:val="00464DB8"/>
    <w:rsid w:val="00465F48"/>
    <w:rsid w:val="00466301"/>
    <w:rsid w:val="004728BD"/>
    <w:rsid w:val="00474081"/>
    <w:rsid w:val="00477A3C"/>
    <w:rsid w:val="00481112"/>
    <w:rsid w:val="00483F90"/>
    <w:rsid w:val="00485426"/>
    <w:rsid w:val="00487314"/>
    <w:rsid w:val="00492ADF"/>
    <w:rsid w:val="00493E60"/>
    <w:rsid w:val="00495E4A"/>
    <w:rsid w:val="00496C96"/>
    <w:rsid w:val="004975C5"/>
    <w:rsid w:val="004A07BC"/>
    <w:rsid w:val="004A0BFE"/>
    <w:rsid w:val="004A1593"/>
    <w:rsid w:val="004A35D2"/>
    <w:rsid w:val="004A5F3F"/>
    <w:rsid w:val="004A66A6"/>
    <w:rsid w:val="004A7104"/>
    <w:rsid w:val="004A7CFD"/>
    <w:rsid w:val="004B0A50"/>
    <w:rsid w:val="004B2B11"/>
    <w:rsid w:val="004B3467"/>
    <w:rsid w:val="004B38A2"/>
    <w:rsid w:val="004B4335"/>
    <w:rsid w:val="004B458D"/>
    <w:rsid w:val="004B4A0A"/>
    <w:rsid w:val="004B6DC7"/>
    <w:rsid w:val="004B79A8"/>
    <w:rsid w:val="004C30FC"/>
    <w:rsid w:val="004C548F"/>
    <w:rsid w:val="004C550F"/>
    <w:rsid w:val="004C6EC0"/>
    <w:rsid w:val="004D0FAF"/>
    <w:rsid w:val="004D5CC8"/>
    <w:rsid w:val="004D7777"/>
    <w:rsid w:val="004D7E39"/>
    <w:rsid w:val="004E0560"/>
    <w:rsid w:val="004E1116"/>
    <w:rsid w:val="004E42ED"/>
    <w:rsid w:val="004E45C6"/>
    <w:rsid w:val="004E764E"/>
    <w:rsid w:val="004F105C"/>
    <w:rsid w:val="004F1E8A"/>
    <w:rsid w:val="004F4751"/>
    <w:rsid w:val="004F5039"/>
    <w:rsid w:val="004F638D"/>
    <w:rsid w:val="004F691A"/>
    <w:rsid w:val="004F6B35"/>
    <w:rsid w:val="004F705E"/>
    <w:rsid w:val="004F72D2"/>
    <w:rsid w:val="00500435"/>
    <w:rsid w:val="0050125D"/>
    <w:rsid w:val="00504009"/>
    <w:rsid w:val="00504FE5"/>
    <w:rsid w:val="005052BC"/>
    <w:rsid w:val="00506DF4"/>
    <w:rsid w:val="00507740"/>
    <w:rsid w:val="0051007A"/>
    <w:rsid w:val="00511A30"/>
    <w:rsid w:val="00514B46"/>
    <w:rsid w:val="00514CA5"/>
    <w:rsid w:val="005152F1"/>
    <w:rsid w:val="00516DD9"/>
    <w:rsid w:val="00520755"/>
    <w:rsid w:val="005215A0"/>
    <w:rsid w:val="005242A0"/>
    <w:rsid w:val="00525372"/>
    <w:rsid w:val="00525959"/>
    <w:rsid w:val="0053302E"/>
    <w:rsid w:val="00533728"/>
    <w:rsid w:val="00533E38"/>
    <w:rsid w:val="00533F90"/>
    <w:rsid w:val="00534AB0"/>
    <w:rsid w:val="00540DD5"/>
    <w:rsid w:val="005414F3"/>
    <w:rsid w:val="00550823"/>
    <w:rsid w:val="005523AB"/>
    <w:rsid w:val="005527D3"/>
    <w:rsid w:val="0055642C"/>
    <w:rsid w:val="00556832"/>
    <w:rsid w:val="005603A5"/>
    <w:rsid w:val="00571659"/>
    <w:rsid w:val="00573C59"/>
    <w:rsid w:val="00573CA5"/>
    <w:rsid w:val="00574FFC"/>
    <w:rsid w:val="005765E6"/>
    <w:rsid w:val="00577EED"/>
    <w:rsid w:val="005808CB"/>
    <w:rsid w:val="00582008"/>
    <w:rsid w:val="00582579"/>
    <w:rsid w:val="0058620E"/>
    <w:rsid w:val="00586A7B"/>
    <w:rsid w:val="005879F7"/>
    <w:rsid w:val="00590D19"/>
    <w:rsid w:val="00591A69"/>
    <w:rsid w:val="00592280"/>
    <w:rsid w:val="00595EAA"/>
    <w:rsid w:val="005A0E99"/>
    <w:rsid w:val="005A2302"/>
    <w:rsid w:val="005A3CAB"/>
    <w:rsid w:val="005A467C"/>
    <w:rsid w:val="005A5B2E"/>
    <w:rsid w:val="005A684E"/>
    <w:rsid w:val="005A77E1"/>
    <w:rsid w:val="005B2C3E"/>
    <w:rsid w:val="005B7918"/>
    <w:rsid w:val="005C0576"/>
    <w:rsid w:val="005C319F"/>
    <w:rsid w:val="005C3202"/>
    <w:rsid w:val="005C324A"/>
    <w:rsid w:val="005C4171"/>
    <w:rsid w:val="005C4E3A"/>
    <w:rsid w:val="005C6E84"/>
    <w:rsid w:val="005C7C89"/>
    <w:rsid w:val="005D1A55"/>
    <w:rsid w:val="005D338F"/>
    <w:rsid w:val="005D57D1"/>
    <w:rsid w:val="005E0689"/>
    <w:rsid w:val="005E06FC"/>
    <w:rsid w:val="005E18E1"/>
    <w:rsid w:val="005E1B4E"/>
    <w:rsid w:val="005F1603"/>
    <w:rsid w:val="005F2C75"/>
    <w:rsid w:val="005F388D"/>
    <w:rsid w:val="005F408A"/>
    <w:rsid w:val="005F4627"/>
    <w:rsid w:val="005F744E"/>
    <w:rsid w:val="00600277"/>
    <w:rsid w:val="00601644"/>
    <w:rsid w:val="00602836"/>
    <w:rsid w:val="00603A45"/>
    <w:rsid w:val="00603E5A"/>
    <w:rsid w:val="00603F89"/>
    <w:rsid w:val="006112C0"/>
    <w:rsid w:val="006118CF"/>
    <w:rsid w:val="00612997"/>
    <w:rsid w:val="00614763"/>
    <w:rsid w:val="00614CE7"/>
    <w:rsid w:val="00616DF1"/>
    <w:rsid w:val="00621560"/>
    <w:rsid w:val="006215E7"/>
    <w:rsid w:val="0062317F"/>
    <w:rsid w:val="0062459D"/>
    <w:rsid w:val="00627527"/>
    <w:rsid w:val="006277DD"/>
    <w:rsid w:val="00630DEB"/>
    <w:rsid w:val="0063139F"/>
    <w:rsid w:val="00632749"/>
    <w:rsid w:val="0063363D"/>
    <w:rsid w:val="0063453D"/>
    <w:rsid w:val="00640104"/>
    <w:rsid w:val="00644CB2"/>
    <w:rsid w:val="00644D8F"/>
    <w:rsid w:val="00645685"/>
    <w:rsid w:val="00645F3B"/>
    <w:rsid w:val="006466C9"/>
    <w:rsid w:val="00647EA1"/>
    <w:rsid w:val="006560FF"/>
    <w:rsid w:val="00656435"/>
    <w:rsid w:val="006610A1"/>
    <w:rsid w:val="0066363F"/>
    <w:rsid w:val="00663FB2"/>
    <w:rsid w:val="006710BE"/>
    <w:rsid w:val="0067153E"/>
    <w:rsid w:val="00672BFE"/>
    <w:rsid w:val="006816B5"/>
    <w:rsid w:val="0068315B"/>
    <w:rsid w:val="006871D5"/>
    <w:rsid w:val="00691178"/>
    <w:rsid w:val="006923BE"/>
    <w:rsid w:val="0069322C"/>
    <w:rsid w:val="00695F4F"/>
    <w:rsid w:val="00696767"/>
    <w:rsid w:val="006968A7"/>
    <w:rsid w:val="00696CD6"/>
    <w:rsid w:val="006A1668"/>
    <w:rsid w:val="006A45D4"/>
    <w:rsid w:val="006A697B"/>
    <w:rsid w:val="006B0241"/>
    <w:rsid w:val="006B128F"/>
    <w:rsid w:val="006C30F7"/>
    <w:rsid w:val="006C4956"/>
    <w:rsid w:val="006C75A5"/>
    <w:rsid w:val="006D2047"/>
    <w:rsid w:val="006D3E7B"/>
    <w:rsid w:val="006D4119"/>
    <w:rsid w:val="006D427B"/>
    <w:rsid w:val="006E1E7F"/>
    <w:rsid w:val="006E2BE4"/>
    <w:rsid w:val="006F0848"/>
    <w:rsid w:val="006F27BE"/>
    <w:rsid w:val="006F4A43"/>
    <w:rsid w:val="006F59D1"/>
    <w:rsid w:val="006F75CC"/>
    <w:rsid w:val="00700C42"/>
    <w:rsid w:val="00707852"/>
    <w:rsid w:val="00707B27"/>
    <w:rsid w:val="00711D61"/>
    <w:rsid w:val="0071359A"/>
    <w:rsid w:val="00713FC0"/>
    <w:rsid w:val="00714DB0"/>
    <w:rsid w:val="007154F6"/>
    <w:rsid w:val="00716A7D"/>
    <w:rsid w:val="00717B4E"/>
    <w:rsid w:val="007218E0"/>
    <w:rsid w:val="007226DA"/>
    <w:rsid w:val="007228E4"/>
    <w:rsid w:val="00723FA9"/>
    <w:rsid w:val="0072539B"/>
    <w:rsid w:val="0073036A"/>
    <w:rsid w:val="00732363"/>
    <w:rsid w:val="00733295"/>
    <w:rsid w:val="007336A0"/>
    <w:rsid w:val="007401A1"/>
    <w:rsid w:val="00740470"/>
    <w:rsid w:val="0074159F"/>
    <w:rsid w:val="007418E7"/>
    <w:rsid w:val="007419BD"/>
    <w:rsid w:val="00741CE3"/>
    <w:rsid w:val="007438E6"/>
    <w:rsid w:val="00744736"/>
    <w:rsid w:val="007458DD"/>
    <w:rsid w:val="00746D9D"/>
    <w:rsid w:val="00747491"/>
    <w:rsid w:val="00750DF7"/>
    <w:rsid w:val="00757D1D"/>
    <w:rsid w:val="00762BED"/>
    <w:rsid w:val="007640E1"/>
    <w:rsid w:val="00766BB2"/>
    <w:rsid w:val="00770577"/>
    <w:rsid w:val="007708B9"/>
    <w:rsid w:val="00770F76"/>
    <w:rsid w:val="00772627"/>
    <w:rsid w:val="007759EC"/>
    <w:rsid w:val="007766D2"/>
    <w:rsid w:val="0078314D"/>
    <w:rsid w:val="007840F6"/>
    <w:rsid w:val="007848A0"/>
    <w:rsid w:val="0078490E"/>
    <w:rsid w:val="007872D9"/>
    <w:rsid w:val="007925E9"/>
    <w:rsid w:val="00795188"/>
    <w:rsid w:val="007A0B28"/>
    <w:rsid w:val="007A10E7"/>
    <w:rsid w:val="007A49CA"/>
    <w:rsid w:val="007B03FA"/>
    <w:rsid w:val="007B16E4"/>
    <w:rsid w:val="007B315C"/>
    <w:rsid w:val="007B381B"/>
    <w:rsid w:val="007C18EC"/>
    <w:rsid w:val="007C5D52"/>
    <w:rsid w:val="007C5EBA"/>
    <w:rsid w:val="007C65AA"/>
    <w:rsid w:val="007C6FCA"/>
    <w:rsid w:val="007C7701"/>
    <w:rsid w:val="007D04AB"/>
    <w:rsid w:val="007D1E18"/>
    <w:rsid w:val="007D3C37"/>
    <w:rsid w:val="007D5E4F"/>
    <w:rsid w:val="007D62BC"/>
    <w:rsid w:val="007D7566"/>
    <w:rsid w:val="007E15C4"/>
    <w:rsid w:val="007F15BE"/>
    <w:rsid w:val="007F5476"/>
    <w:rsid w:val="00802334"/>
    <w:rsid w:val="00802761"/>
    <w:rsid w:val="00804CA3"/>
    <w:rsid w:val="00806160"/>
    <w:rsid w:val="0080791A"/>
    <w:rsid w:val="00811036"/>
    <w:rsid w:val="00811BC2"/>
    <w:rsid w:val="00812726"/>
    <w:rsid w:val="00813E87"/>
    <w:rsid w:val="008144E1"/>
    <w:rsid w:val="008206D6"/>
    <w:rsid w:val="008256F5"/>
    <w:rsid w:val="00825922"/>
    <w:rsid w:val="00825DD6"/>
    <w:rsid w:val="008306AB"/>
    <w:rsid w:val="0083080E"/>
    <w:rsid w:val="00831CEE"/>
    <w:rsid w:val="00833EEC"/>
    <w:rsid w:val="008344A1"/>
    <w:rsid w:val="008345B4"/>
    <w:rsid w:val="00835305"/>
    <w:rsid w:val="0083665A"/>
    <w:rsid w:val="00836A01"/>
    <w:rsid w:val="00836DB3"/>
    <w:rsid w:val="00836E5B"/>
    <w:rsid w:val="00837B60"/>
    <w:rsid w:val="00837C3B"/>
    <w:rsid w:val="00840131"/>
    <w:rsid w:val="0084128B"/>
    <w:rsid w:val="008439A6"/>
    <w:rsid w:val="00844AA9"/>
    <w:rsid w:val="00844C7D"/>
    <w:rsid w:val="00850D00"/>
    <w:rsid w:val="00851112"/>
    <w:rsid w:val="00852D44"/>
    <w:rsid w:val="00854A24"/>
    <w:rsid w:val="008555DC"/>
    <w:rsid w:val="00856916"/>
    <w:rsid w:val="00862F56"/>
    <w:rsid w:val="00866639"/>
    <w:rsid w:val="00870C09"/>
    <w:rsid w:val="00871E76"/>
    <w:rsid w:val="0087219E"/>
    <w:rsid w:val="008750B1"/>
    <w:rsid w:val="00877BCB"/>
    <w:rsid w:val="0088116A"/>
    <w:rsid w:val="00883DD3"/>
    <w:rsid w:val="00885368"/>
    <w:rsid w:val="00890945"/>
    <w:rsid w:val="008914E0"/>
    <w:rsid w:val="00891BB2"/>
    <w:rsid w:val="00894EC3"/>
    <w:rsid w:val="008A124D"/>
    <w:rsid w:val="008A6729"/>
    <w:rsid w:val="008A76F4"/>
    <w:rsid w:val="008B0CDC"/>
    <w:rsid w:val="008B1C85"/>
    <w:rsid w:val="008B264C"/>
    <w:rsid w:val="008B485E"/>
    <w:rsid w:val="008C23BF"/>
    <w:rsid w:val="008C2958"/>
    <w:rsid w:val="008C3C68"/>
    <w:rsid w:val="008D0951"/>
    <w:rsid w:val="008D0AB2"/>
    <w:rsid w:val="008D16F9"/>
    <w:rsid w:val="008D5D31"/>
    <w:rsid w:val="008D62B0"/>
    <w:rsid w:val="008D68DB"/>
    <w:rsid w:val="008D6CAB"/>
    <w:rsid w:val="008E191A"/>
    <w:rsid w:val="008E1D64"/>
    <w:rsid w:val="008E2B84"/>
    <w:rsid w:val="008E4E9B"/>
    <w:rsid w:val="008E51E2"/>
    <w:rsid w:val="008E5459"/>
    <w:rsid w:val="008E6D65"/>
    <w:rsid w:val="008E7369"/>
    <w:rsid w:val="008F166E"/>
    <w:rsid w:val="00903AD9"/>
    <w:rsid w:val="009064D8"/>
    <w:rsid w:val="0090788A"/>
    <w:rsid w:val="00907F54"/>
    <w:rsid w:val="0091059C"/>
    <w:rsid w:val="0091073D"/>
    <w:rsid w:val="00910DE6"/>
    <w:rsid w:val="0091237A"/>
    <w:rsid w:val="0091493A"/>
    <w:rsid w:val="00917F2C"/>
    <w:rsid w:val="0092039D"/>
    <w:rsid w:val="00925A75"/>
    <w:rsid w:val="00926286"/>
    <w:rsid w:val="009276A0"/>
    <w:rsid w:val="00927928"/>
    <w:rsid w:val="00931910"/>
    <w:rsid w:val="0093257D"/>
    <w:rsid w:val="00934E1F"/>
    <w:rsid w:val="00935798"/>
    <w:rsid w:val="009420F0"/>
    <w:rsid w:val="0094284F"/>
    <w:rsid w:val="00942A80"/>
    <w:rsid w:val="00942C73"/>
    <w:rsid w:val="009446CA"/>
    <w:rsid w:val="009457B2"/>
    <w:rsid w:val="0094693E"/>
    <w:rsid w:val="0094738E"/>
    <w:rsid w:val="009475B0"/>
    <w:rsid w:val="0095192F"/>
    <w:rsid w:val="00953554"/>
    <w:rsid w:val="009539FF"/>
    <w:rsid w:val="0096280C"/>
    <w:rsid w:val="00965519"/>
    <w:rsid w:val="00966D3F"/>
    <w:rsid w:val="00967509"/>
    <w:rsid w:val="00970C4B"/>
    <w:rsid w:val="009710A7"/>
    <w:rsid w:val="00971DE0"/>
    <w:rsid w:val="00974B62"/>
    <w:rsid w:val="0097574D"/>
    <w:rsid w:val="009759A3"/>
    <w:rsid w:val="00976C2D"/>
    <w:rsid w:val="00977F8D"/>
    <w:rsid w:val="00980E6C"/>
    <w:rsid w:val="00981326"/>
    <w:rsid w:val="00982B91"/>
    <w:rsid w:val="00982F78"/>
    <w:rsid w:val="009874B7"/>
    <w:rsid w:val="009874D9"/>
    <w:rsid w:val="00987636"/>
    <w:rsid w:val="00990875"/>
    <w:rsid w:val="009932CC"/>
    <w:rsid w:val="009954C0"/>
    <w:rsid w:val="00995D6B"/>
    <w:rsid w:val="00995F9C"/>
    <w:rsid w:val="009A0B33"/>
    <w:rsid w:val="009A2F81"/>
    <w:rsid w:val="009A3161"/>
    <w:rsid w:val="009B16F9"/>
    <w:rsid w:val="009B32BC"/>
    <w:rsid w:val="009B5A17"/>
    <w:rsid w:val="009B5DB1"/>
    <w:rsid w:val="009B65DF"/>
    <w:rsid w:val="009C0A9A"/>
    <w:rsid w:val="009C2C4A"/>
    <w:rsid w:val="009C7890"/>
    <w:rsid w:val="009D01D3"/>
    <w:rsid w:val="009D21C3"/>
    <w:rsid w:val="009D29FD"/>
    <w:rsid w:val="009D3B2F"/>
    <w:rsid w:val="009D7B77"/>
    <w:rsid w:val="009E3E81"/>
    <w:rsid w:val="009F09D9"/>
    <w:rsid w:val="009F1221"/>
    <w:rsid w:val="009F3119"/>
    <w:rsid w:val="009F47DD"/>
    <w:rsid w:val="00A019D4"/>
    <w:rsid w:val="00A039B2"/>
    <w:rsid w:val="00A03E6E"/>
    <w:rsid w:val="00A04C7C"/>
    <w:rsid w:val="00A05562"/>
    <w:rsid w:val="00A05797"/>
    <w:rsid w:val="00A075D4"/>
    <w:rsid w:val="00A1105C"/>
    <w:rsid w:val="00A123FB"/>
    <w:rsid w:val="00A159B9"/>
    <w:rsid w:val="00A15E10"/>
    <w:rsid w:val="00A20156"/>
    <w:rsid w:val="00A2213C"/>
    <w:rsid w:val="00A25D23"/>
    <w:rsid w:val="00A27C7F"/>
    <w:rsid w:val="00A27D1F"/>
    <w:rsid w:val="00A31553"/>
    <w:rsid w:val="00A352E9"/>
    <w:rsid w:val="00A35FEF"/>
    <w:rsid w:val="00A37518"/>
    <w:rsid w:val="00A3793F"/>
    <w:rsid w:val="00A37DF7"/>
    <w:rsid w:val="00A400B2"/>
    <w:rsid w:val="00A43F84"/>
    <w:rsid w:val="00A44746"/>
    <w:rsid w:val="00A44DF5"/>
    <w:rsid w:val="00A467B8"/>
    <w:rsid w:val="00A4758D"/>
    <w:rsid w:val="00A50C0D"/>
    <w:rsid w:val="00A51778"/>
    <w:rsid w:val="00A51AAC"/>
    <w:rsid w:val="00A55A93"/>
    <w:rsid w:val="00A55F51"/>
    <w:rsid w:val="00A565BD"/>
    <w:rsid w:val="00A56767"/>
    <w:rsid w:val="00A608C1"/>
    <w:rsid w:val="00A628BC"/>
    <w:rsid w:val="00A6561B"/>
    <w:rsid w:val="00A7247D"/>
    <w:rsid w:val="00A73626"/>
    <w:rsid w:val="00A74753"/>
    <w:rsid w:val="00A74C22"/>
    <w:rsid w:val="00A75037"/>
    <w:rsid w:val="00A77570"/>
    <w:rsid w:val="00A779EF"/>
    <w:rsid w:val="00A80E95"/>
    <w:rsid w:val="00A82C9D"/>
    <w:rsid w:val="00A8422D"/>
    <w:rsid w:val="00A84293"/>
    <w:rsid w:val="00A8586B"/>
    <w:rsid w:val="00A871CB"/>
    <w:rsid w:val="00A92059"/>
    <w:rsid w:val="00A923EA"/>
    <w:rsid w:val="00A9299B"/>
    <w:rsid w:val="00A9477E"/>
    <w:rsid w:val="00A96350"/>
    <w:rsid w:val="00A97739"/>
    <w:rsid w:val="00A97D49"/>
    <w:rsid w:val="00A97EC0"/>
    <w:rsid w:val="00AA0AF8"/>
    <w:rsid w:val="00AA0F99"/>
    <w:rsid w:val="00AA2DFD"/>
    <w:rsid w:val="00AA395E"/>
    <w:rsid w:val="00AB1F12"/>
    <w:rsid w:val="00AB2E50"/>
    <w:rsid w:val="00AB4E64"/>
    <w:rsid w:val="00AB6C8C"/>
    <w:rsid w:val="00AB6FD7"/>
    <w:rsid w:val="00AC298D"/>
    <w:rsid w:val="00AC3D24"/>
    <w:rsid w:val="00AC7B49"/>
    <w:rsid w:val="00AD08D8"/>
    <w:rsid w:val="00AD186D"/>
    <w:rsid w:val="00AD2D23"/>
    <w:rsid w:val="00AD4572"/>
    <w:rsid w:val="00AD570A"/>
    <w:rsid w:val="00AD76BC"/>
    <w:rsid w:val="00AE3519"/>
    <w:rsid w:val="00AE56D8"/>
    <w:rsid w:val="00AE6391"/>
    <w:rsid w:val="00AF19A9"/>
    <w:rsid w:val="00AF2AE9"/>
    <w:rsid w:val="00AF2EA4"/>
    <w:rsid w:val="00AF31A3"/>
    <w:rsid w:val="00AF44D0"/>
    <w:rsid w:val="00AF4CAB"/>
    <w:rsid w:val="00AF59C7"/>
    <w:rsid w:val="00AF5A91"/>
    <w:rsid w:val="00AF67E0"/>
    <w:rsid w:val="00B02181"/>
    <w:rsid w:val="00B05AAF"/>
    <w:rsid w:val="00B05ABF"/>
    <w:rsid w:val="00B05D2A"/>
    <w:rsid w:val="00B140E5"/>
    <w:rsid w:val="00B15CE5"/>
    <w:rsid w:val="00B20594"/>
    <w:rsid w:val="00B2100B"/>
    <w:rsid w:val="00B21563"/>
    <w:rsid w:val="00B21C3B"/>
    <w:rsid w:val="00B2332E"/>
    <w:rsid w:val="00B24870"/>
    <w:rsid w:val="00B31818"/>
    <w:rsid w:val="00B333F7"/>
    <w:rsid w:val="00B33FA8"/>
    <w:rsid w:val="00B34263"/>
    <w:rsid w:val="00B36A58"/>
    <w:rsid w:val="00B36BCD"/>
    <w:rsid w:val="00B37875"/>
    <w:rsid w:val="00B4043F"/>
    <w:rsid w:val="00B40D09"/>
    <w:rsid w:val="00B43BF9"/>
    <w:rsid w:val="00B46DEC"/>
    <w:rsid w:val="00B47A4F"/>
    <w:rsid w:val="00B50164"/>
    <w:rsid w:val="00B52545"/>
    <w:rsid w:val="00B52BA4"/>
    <w:rsid w:val="00B53EFA"/>
    <w:rsid w:val="00B56B5F"/>
    <w:rsid w:val="00B57B0D"/>
    <w:rsid w:val="00B60562"/>
    <w:rsid w:val="00B60DA2"/>
    <w:rsid w:val="00B610DE"/>
    <w:rsid w:val="00B6198E"/>
    <w:rsid w:val="00B61D65"/>
    <w:rsid w:val="00B62334"/>
    <w:rsid w:val="00B63384"/>
    <w:rsid w:val="00B636D4"/>
    <w:rsid w:val="00B659B3"/>
    <w:rsid w:val="00B65FE5"/>
    <w:rsid w:val="00B72EB4"/>
    <w:rsid w:val="00B75061"/>
    <w:rsid w:val="00B75575"/>
    <w:rsid w:val="00B82AF4"/>
    <w:rsid w:val="00B85E23"/>
    <w:rsid w:val="00B868AB"/>
    <w:rsid w:val="00B86E50"/>
    <w:rsid w:val="00B87CAD"/>
    <w:rsid w:val="00B87DB2"/>
    <w:rsid w:val="00B90555"/>
    <w:rsid w:val="00B9280C"/>
    <w:rsid w:val="00B9320D"/>
    <w:rsid w:val="00B9395F"/>
    <w:rsid w:val="00B94077"/>
    <w:rsid w:val="00B94B08"/>
    <w:rsid w:val="00B94BCB"/>
    <w:rsid w:val="00BA452B"/>
    <w:rsid w:val="00BA720D"/>
    <w:rsid w:val="00BB045F"/>
    <w:rsid w:val="00BB06A4"/>
    <w:rsid w:val="00BB1E54"/>
    <w:rsid w:val="00BB36D9"/>
    <w:rsid w:val="00BB53C9"/>
    <w:rsid w:val="00BB6E42"/>
    <w:rsid w:val="00BC0920"/>
    <w:rsid w:val="00BC0F7D"/>
    <w:rsid w:val="00BC1D12"/>
    <w:rsid w:val="00BC3031"/>
    <w:rsid w:val="00BC430B"/>
    <w:rsid w:val="00BC5DC6"/>
    <w:rsid w:val="00BC79E9"/>
    <w:rsid w:val="00BD0C54"/>
    <w:rsid w:val="00BD0D96"/>
    <w:rsid w:val="00BD11B2"/>
    <w:rsid w:val="00BD1A5B"/>
    <w:rsid w:val="00BD3498"/>
    <w:rsid w:val="00BD4FB0"/>
    <w:rsid w:val="00BE00AF"/>
    <w:rsid w:val="00BE19C5"/>
    <w:rsid w:val="00BE1C88"/>
    <w:rsid w:val="00BE3E90"/>
    <w:rsid w:val="00BF3697"/>
    <w:rsid w:val="00BF39F5"/>
    <w:rsid w:val="00BF4012"/>
    <w:rsid w:val="00BF482C"/>
    <w:rsid w:val="00BF4BCA"/>
    <w:rsid w:val="00BF60DA"/>
    <w:rsid w:val="00BF6F17"/>
    <w:rsid w:val="00BF6F8C"/>
    <w:rsid w:val="00BF72CA"/>
    <w:rsid w:val="00C011C9"/>
    <w:rsid w:val="00C053D3"/>
    <w:rsid w:val="00C0779D"/>
    <w:rsid w:val="00C10085"/>
    <w:rsid w:val="00C10ECD"/>
    <w:rsid w:val="00C122DF"/>
    <w:rsid w:val="00C16E37"/>
    <w:rsid w:val="00C21E94"/>
    <w:rsid w:val="00C21F36"/>
    <w:rsid w:val="00C223BC"/>
    <w:rsid w:val="00C23082"/>
    <w:rsid w:val="00C23863"/>
    <w:rsid w:val="00C247B9"/>
    <w:rsid w:val="00C25611"/>
    <w:rsid w:val="00C31A30"/>
    <w:rsid w:val="00C348DC"/>
    <w:rsid w:val="00C352FB"/>
    <w:rsid w:val="00C40A22"/>
    <w:rsid w:val="00C417FD"/>
    <w:rsid w:val="00C46746"/>
    <w:rsid w:val="00C52F82"/>
    <w:rsid w:val="00C6051A"/>
    <w:rsid w:val="00C61829"/>
    <w:rsid w:val="00C62C0E"/>
    <w:rsid w:val="00C649A6"/>
    <w:rsid w:val="00C65BE2"/>
    <w:rsid w:val="00C65C25"/>
    <w:rsid w:val="00C66237"/>
    <w:rsid w:val="00C675BA"/>
    <w:rsid w:val="00C702F5"/>
    <w:rsid w:val="00C74CA2"/>
    <w:rsid w:val="00C74F5C"/>
    <w:rsid w:val="00C75445"/>
    <w:rsid w:val="00C761D2"/>
    <w:rsid w:val="00C76391"/>
    <w:rsid w:val="00C8187F"/>
    <w:rsid w:val="00C82D90"/>
    <w:rsid w:val="00C832EE"/>
    <w:rsid w:val="00C84902"/>
    <w:rsid w:val="00C84A2C"/>
    <w:rsid w:val="00C84AD7"/>
    <w:rsid w:val="00C84B17"/>
    <w:rsid w:val="00C90D26"/>
    <w:rsid w:val="00C91C91"/>
    <w:rsid w:val="00C92A45"/>
    <w:rsid w:val="00C92B89"/>
    <w:rsid w:val="00C93734"/>
    <w:rsid w:val="00C96010"/>
    <w:rsid w:val="00C96CC3"/>
    <w:rsid w:val="00C97099"/>
    <w:rsid w:val="00CA2122"/>
    <w:rsid w:val="00CA225B"/>
    <w:rsid w:val="00CA2E64"/>
    <w:rsid w:val="00CA3C07"/>
    <w:rsid w:val="00CA57DA"/>
    <w:rsid w:val="00CA6F28"/>
    <w:rsid w:val="00CB405F"/>
    <w:rsid w:val="00CB6F35"/>
    <w:rsid w:val="00CC1CAB"/>
    <w:rsid w:val="00CC20B6"/>
    <w:rsid w:val="00CC44E9"/>
    <w:rsid w:val="00CD234B"/>
    <w:rsid w:val="00CD2AE1"/>
    <w:rsid w:val="00CD3CDF"/>
    <w:rsid w:val="00CD4402"/>
    <w:rsid w:val="00CD5D71"/>
    <w:rsid w:val="00CE0A0C"/>
    <w:rsid w:val="00CE0D2F"/>
    <w:rsid w:val="00CE1A6C"/>
    <w:rsid w:val="00CE3824"/>
    <w:rsid w:val="00CE42C2"/>
    <w:rsid w:val="00CE676B"/>
    <w:rsid w:val="00CE72D5"/>
    <w:rsid w:val="00CE7E0A"/>
    <w:rsid w:val="00CF03F4"/>
    <w:rsid w:val="00CF1E23"/>
    <w:rsid w:val="00CF66E2"/>
    <w:rsid w:val="00CF6B6A"/>
    <w:rsid w:val="00CF738D"/>
    <w:rsid w:val="00D004D0"/>
    <w:rsid w:val="00D023A6"/>
    <w:rsid w:val="00D031ED"/>
    <w:rsid w:val="00D03417"/>
    <w:rsid w:val="00D03498"/>
    <w:rsid w:val="00D04313"/>
    <w:rsid w:val="00D04B10"/>
    <w:rsid w:val="00D05B10"/>
    <w:rsid w:val="00D112B5"/>
    <w:rsid w:val="00D11B22"/>
    <w:rsid w:val="00D14416"/>
    <w:rsid w:val="00D17361"/>
    <w:rsid w:val="00D1786A"/>
    <w:rsid w:val="00D200CD"/>
    <w:rsid w:val="00D22FDA"/>
    <w:rsid w:val="00D24BD1"/>
    <w:rsid w:val="00D27A4D"/>
    <w:rsid w:val="00D321C5"/>
    <w:rsid w:val="00D32A25"/>
    <w:rsid w:val="00D33B69"/>
    <w:rsid w:val="00D341BF"/>
    <w:rsid w:val="00D37531"/>
    <w:rsid w:val="00D421B1"/>
    <w:rsid w:val="00D4338D"/>
    <w:rsid w:val="00D4379B"/>
    <w:rsid w:val="00D4438F"/>
    <w:rsid w:val="00D468EE"/>
    <w:rsid w:val="00D477F6"/>
    <w:rsid w:val="00D4785C"/>
    <w:rsid w:val="00D5090C"/>
    <w:rsid w:val="00D55162"/>
    <w:rsid w:val="00D56E10"/>
    <w:rsid w:val="00D614C8"/>
    <w:rsid w:val="00D6443F"/>
    <w:rsid w:val="00D6474A"/>
    <w:rsid w:val="00D65D88"/>
    <w:rsid w:val="00D71F3A"/>
    <w:rsid w:val="00D72680"/>
    <w:rsid w:val="00D7330A"/>
    <w:rsid w:val="00D74B46"/>
    <w:rsid w:val="00D75DD0"/>
    <w:rsid w:val="00D76EA7"/>
    <w:rsid w:val="00D771D7"/>
    <w:rsid w:val="00D77F02"/>
    <w:rsid w:val="00D8005B"/>
    <w:rsid w:val="00D80207"/>
    <w:rsid w:val="00D8111E"/>
    <w:rsid w:val="00D81C1B"/>
    <w:rsid w:val="00D85912"/>
    <w:rsid w:val="00D903D2"/>
    <w:rsid w:val="00D909AE"/>
    <w:rsid w:val="00D91225"/>
    <w:rsid w:val="00D937E7"/>
    <w:rsid w:val="00D94537"/>
    <w:rsid w:val="00D94621"/>
    <w:rsid w:val="00D978AF"/>
    <w:rsid w:val="00D979FB"/>
    <w:rsid w:val="00DA18A2"/>
    <w:rsid w:val="00DA40C2"/>
    <w:rsid w:val="00DA4373"/>
    <w:rsid w:val="00DA6DE0"/>
    <w:rsid w:val="00DA7118"/>
    <w:rsid w:val="00DB20A1"/>
    <w:rsid w:val="00DB4F0A"/>
    <w:rsid w:val="00DB727B"/>
    <w:rsid w:val="00DB7947"/>
    <w:rsid w:val="00DB7F7B"/>
    <w:rsid w:val="00DB7F98"/>
    <w:rsid w:val="00DC1802"/>
    <w:rsid w:val="00DC1EFD"/>
    <w:rsid w:val="00DC4998"/>
    <w:rsid w:val="00DC6919"/>
    <w:rsid w:val="00DC6D82"/>
    <w:rsid w:val="00DD1D6E"/>
    <w:rsid w:val="00DD1E64"/>
    <w:rsid w:val="00DD1E84"/>
    <w:rsid w:val="00DD1F41"/>
    <w:rsid w:val="00DD322A"/>
    <w:rsid w:val="00DD46E1"/>
    <w:rsid w:val="00DE4457"/>
    <w:rsid w:val="00DF3197"/>
    <w:rsid w:val="00E021AD"/>
    <w:rsid w:val="00E02FCD"/>
    <w:rsid w:val="00E048F2"/>
    <w:rsid w:val="00E0505F"/>
    <w:rsid w:val="00E10C30"/>
    <w:rsid w:val="00E111E7"/>
    <w:rsid w:val="00E14B47"/>
    <w:rsid w:val="00E156BA"/>
    <w:rsid w:val="00E159FC"/>
    <w:rsid w:val="00E21122"/>
    <w:rsid w:val="00E21158"/>
    <w:rsid w:val="00E26B0C"/>
    <w:rsid w:val="00E278F4"/>
    <w:rsid w:val="00E33AB5"/>
    <w:rsid w:val="00E3595A"/>
    <w:rsid w:val="00E35EBC"/>
    <w:rsid w:val="00E37B8A"/>
    <w:rsid w:val="00E409F0"/>
    <w:rsid w:val="00E4256A"/>
    <w:rsid w:val="00E43D6F"/>
    <w:rsid w:val="00E4506A"/>
    <w:rsid w:val="00E477B4"/>
    <w:rsid w:val="00E56D62"/>
    <w:rsid w:val="00E57D25"/>
    <w:rsid w:val="00E62059"/>
    <w:rsid w:val="00E63913"/>
    <w:rsid w:val="00E655F7"/>
    <w:rsid w:val="00E67A4B"/>
    <w:rsid w:val="00E7123C"/>
    <w:rsid w:val="00E750D5"/>
    <w:rsid w:val="00E814B0"/>
    <w:rsid w:val="00E84430"/>
    <w:rsid w:val="00E86697"/>
    <w:rsid w:val="00E87632"/>
    <w:rsid w:val="00E905E1"/>
    <w:rsid w:val="00E90655"/>
    <w:rsid w:val="00E913DB"/>
    <w:rsid w:val="00E9182E"/>
    <w:rsid w:val="00E92E3C"/>
    <w:rsid w:val="00E96919"/>
    <w:rsid w:val="00E97B79"/>
    <w:rsid w:val="00EA0532"/>
    <w:rsid w:val="00EA1AD2"/>
    <w:rsid w:val="00EA31C8"/>
    <w:rsid w:val="00EB0363"/>
    <w:rsid w:val="00EB14B4"/>
    <w:rsid w:val="00EB49C4"/>
    <w:rsid w:val="00EB4DAC"/>
    <w:rsid w:val="00EC0FD1"/>
    <w:rsid w:val="00EC179C"/>
    <w:rsid w:val="00EC4D4C"/>
    <w:rsid w:val="00EC5A83"/>
    <w:rsid w:val="00EC5EB6"/>
    <w:rsid w:val="00EC5FAD"/>
    <w:rsid w:val="00ED087E"/>
    <w:rsid w:val="00ED0CAE"/>
    <w:rsid w:val="00ED19EE"/>
    <w:rsid w:val="00ED1C53"/>
    <w:rsid w:val="00ED3D8A"/>
    <w:rsid w:val="00ED3E41"/>
    <w:rsid w:val="00ED4DBB"/>
    <w:rsid w:val="00ED5121"/>
    <w:rsid w:val="00ED5F42"/>
    <w:rsid w:val="00EE612F"/>
    <w:rsid w:val="00EE6606"/>
    <w:rsid w:val="00EF276C"/>
    <w:rsid w:val="00EF2D3D"/>
    <w:rsid w:val="00EF2E19"/>
    <w:rsid w:val="00EF3E1E"/>
    <w:rsid w:val="00EF46A8"/>
    <w:rsid w:val="00EF5E50"/>
    <w:rsid w:val="00EF60CD"/>
    <w:rsid w:val="00EF735A"/>
    <w:rsid w:val="00F00180"/>
    <w:rsid w:val="00F006EE"/>
    <w:rsid w:val="00F01962"/>
    <w:rsid w:val="00F020DE"/>
    <w:rsid w:val="00F03B88"/>
    <w:rsid w:val="00F06F71"/>
    <w:rsid w:val="00F13266"/>
    <w:rsid w:val="00F154D7"/>
    <w:rsid w:val="00F17849"/>
    <w:rsid w:val="00F2008E"/>
    <w:rsid w:val="00F209CF"/>
    <w:rsid w:val="00F30F64"/>
    <w:rsid w:val="00F32258"/>
    <w:rsid w:val="00F3394F"/>
    <w:rsid w:val="00F359F2"/>
    <w:rsid w:val="00F37A9A"/>
    <w:rsid w:val="00F42A40"/>
    <w:rsid w:val="00F43409"/>
    <w:rsid w:val="00F44A32"/>
    <w:rsid w:val="00F45564"/>
    <w:rsid w:val="00F45DC8"/>
    <w:rsid w:val="00F46589"/>
    <w:rsid w:val="00F500B5"/>
    <w:rsid w:val="00F573AB"/>
    <w:rsid w:val="00F60BFE"/>
    <w:rsid w:val="00F6399B"/>
    <w:rsid w:val="00F65002"/>
    <w:rsid w:val="00F702D2"/>
    <w:rsid w:val="00F73E28"/>
    <w:rsid w:val="00F74916"/>
    <w:rsid w:val="00F752F4"/>
    <w:rsid w:val="00F75FA2"/>
    <w:rsid w:val="00F812D1"/>
    <w:rsid w:val="00F81EA9"/>
    <w:rsid w:val="00F82467"/>
    <w:rsid w:val="00F86F3B"/>
    <w:rsid w:val="00F86F53"/>
    <w:rsid w:val="00F95A3E"/>
    <w:rsid w:val="00F95CD4"/>
    <w:rsid w:val="00F97701"/>
    <w:rsid w:val="00FA26AB"/>
    <w:rsid w:val="00FA5110"/>
    <w:rsid w:val="00FA57F4"/>
    <w:rsid w:val="00FA580C"/>
    <w:rsid w:val="00FA7E14"/>
    <w:rsid w:val="00FB7895"/>
    <w:rsid w:val="00FD1943"/>
    <w:rsid w:val="00FD38A2"/>
    <w:rsid w:val="00FD51E2"/>
    <w:rsid w:val="00FD57FD"/>
    <w:rsid w:val="00FE20C9"/>
    <w:rsid w:val="00FE63DA"/>
    <w:rsid w:val="00FF2324"/>
    <w:rsid w:val="00FF3514"/>
    <w:rsid w:val="00FF36D9"/>
    <w:rsid w:val="00FF3EA0"/>
    <w:rsid w:val="00FF4226"/>
    <w:rsid w:val="00FF58A0"/>
    <w:rsid w:val="00FF6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B26C9D"/>
  <w15:chartTrackingRefBased/>
  <w15:docId w15:val="{B302A07D-1C88-422D-9107-4BE3C0363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CA5"/>
    <w:rPr>
      <w:kern w:val="0"/>
      <w14:ligatures w14:val="none"/>
    </w:rPr>
  </w:style>
  <w:style w:type="paragraph" w:styleId="Heading1">
    <w:name w:val="heading 1"/>
    <w:basedOn w:val="Normal"/>
    <w:next w:val="Normal"/>
    <w:link w:val="Heading1Char"/>
    <w:uiPriority w:val="9"/>
    <w:qFormat/>
    <w:rsid w:val="004663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663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63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63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63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63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63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63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63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3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663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663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63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63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63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63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63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6301"/>
    <w:rPr>
      <w:rFonts w:eastAsiaTheme="majorEastAsia" w:cstheme="majorBidi"/>
      <w:color w:val="272727" w:themeColor="text1" w:themeTint="D8"/>
    </w:rPr>
  </w:style>
  <w:style w:type="paragraph" w:styleId="Title">
    <w:name w:val="Title"/>
    <w:basedOn w:val="Normal"/>
    <w:next w:val="Normal"/>
    <w:link w:val="TitleChar"/>
    <w:uiPriority w:val="10"/>
    <w:qFormat/>
    <w:rsid w:val="004663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3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4"/>
    <w:qFormat/>
    <w:rsid w:val="004663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4"/>
    <w:rsid w:val="004663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6301"/>
    <w:pPr>
      <w:spacing w:before="160"/>
      <w:jc w:val="center"/>
    </w:pPr>
    <w:rPr>
      <w:i/>
      <w:iCs/>
      <w:color w:val="404040" w:themeColor="text1" w:themeTint="BF"/>
    </w:rPr>
  </w:style>
  <w:style w:type="character" w:customStyle="1" w:styleId="QuoteChar">
    <w:name w:val="Quote Char"/>
    <w:basedOn w:val="DefaultParagraphFont"/>
    <w:link w:val="Quote"/>
    <w:uiPriority w:val="29"/>
    <w:rsid w:val="00466301"/>
    <w:rPr>
      <w:i/>
      <w:iCs/>
      <w:color w:val="404040" w:themeColor="text1" w:themeTint="BF"/>
    </w:rPr>
  </w:style>
  <w:style w:type="paragraph" w:styleId="ListParagraph">
    <w:name w:val="List Paragraph"/>
    <w:basedOn w:val="Normal"/>
    <w:uiPriority w:val="34"/>
    <w:qFormat/>
    <w:rsid w:val="00466301"/>
    <w:pPr>
      <w:ind w:left="720"/>
      <w:contextualSpacing/>
    </w:pPr>
  </w:style>
  <w:style w:type="character" w:styleId="IntenseEmphasis">
    <w:name w:val="Intense Emphasis"/>
    <w:basedOn w:val="DefaultParagraphFont"/>
    <w:uiPriority w:val="21"/>
    <w:qFormat/>
    <w:rsid w:val="00466301"/>
    <w:rPr>
      <w:i/>
      <w:iCs/>
      <w:color w:val="0F4761" w:themeColor="accent1" w:themeShade="BF"/>
    </w:rPr>
  </w:style>
  <w:style w:type="paragraph" w:styleId="IntenseQuote">
    <w:name w:val="Intense Quote"/>
    <w:basedOn w:val="Normal"/>
    <w:next w:val="Normal"/>
    <w:link w:val="IntenseQuoteChar"/>
    <w:uiPriority w:val="30"/>
    <w:qFormat/>
    <w:rsid w:val="004663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6301"/>
    <w:rPr>
      <w:i/>
      <w:iCs/>
      <w:color w:val="0F4761" w:themeColor="accent1" w:themeShade="BF"/>
    </w:rPr>
  </w:style>
  <w:style w:type="character" w:styleId="IntenseReference">
    <w:name w:val="Intense Reference"/>
    <w:basedOn w:val="DefaultParagraphFont"/>
    <w:uiPriority w:val="32"/>
    <w:qFormat/>
    <w:rsid w:val="00466301"/>
    <w:rPr>
      <w:b/>
      <w:bCs/>
      <w:smallCaps/>
      <w:color w:val="0F4761" w:themeColor="accent1" w:themeShade="BF"/>
      <w:spacing w:val="5"/>
    </w:rPr>
  </w:style>
  <w:style w:type="paragraph" w:styleId="Header">
    <w:name w:val="header"/>
    <w:basedOn w:val="Normal"/>
    <w:link w:val="HeaderChar"/>
    <w:uiPriority w:val="99"/>
    <w:unhideWhenUsed/>
    <w:rsid w:val="005C32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202"/>
  </w:style>
  <w:style w:type="paragraph" w:styleId="Footer">
    <w:name w:val="footer"/>
    <w:basedOn w:val="Normal"/>
    <w:link w:val="FooterChar"/>
    <w:uiPriority w:val="99"/>
    <w:unhideWhenUsed/>
    <w:rsid w:val="005C32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202"/>
  </w:style>
  <w:style w:type="paragraph" w:styleId="TOCHeading">
    <w:name w:val="TOC Heading"/>
    <w:basedOn w:val="Heading1"/>
    <w:next w:val="Normal"/>
    <w:uiPriority w:val="39"/>
    <w:unhideWhenUsed/>
    <w:qFormat/>
    <w:rsid w:val="00AA395E"/>
    <w:pPr>
      <w:spacing w:before="240" w:after="0"/>
      <w:outlineLvl w:val="9"/>
    </w:pPr>
    <w:rPr>
      <w:sz w:val="32"/>
      <w:szCs w:val="32"/>
    </w:rPr>
  </w:style>
  <w:style w:type="paragraph" w:styleId="TOC1">
    <w:name w:val="toc 1"/>
    <w:basedOn w:val="Normal"/>
    <w:next w:val="Normal"/>
    <w:autoRedefine/>
    <w:uiPriority w:val="39"/>
    <w:unhideWhenUsed/>
    <w:rsid w:val="00CF6B6A"/>
    <w:pPr>
      <w:tabs>
        <w:tab w:val="right" w:leader="dot" w:pos="9350"/>
      </w:tabs>
      <w:spacing w:after="100"/>
    </w:pPr>
    <w:rPr>
      <w:rFonts w:ascii="Calibri" w:hAnsi="Calibri" w:cs="Calibri"/>
      <w:noProof/>
      <w:sz w:val="24"/>
      <w:szCs w:val="24"/>
    </w:rPr>
  </w:style>
  <w:style w:type="character" w:styleId="Hyperlink">
    <w:name w:val="Hyperlink"/>
    <w:basedOn w:val="DefaultParagraphFont"/>
    <w:uiPriority w:val="99"/>
    <w:unhideWhenUsed/>
    <w:rsid w:val="00D321C5"/>
    <w:rPr>
      <w:color w:val="467886" w:themeColor="hyperlink"/>
      <w:u w:val="single"/>
    </w:rPr>
  </w:style>
  <w:style w:type="paragraph" w:styleId="NormalWeb">
    <w:name w:val="Normal (Web)"/>
    <w:basedOn w:val="Normal"/>
    <w:uiPriority w:val="99"/>
    <w:unhideWhenUsed/>
    <w:rsid w:val="00127A6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7A63"/>
    <w:rPr>
      <w:b/>
      <w:bCs/>
    </w:rPr>
  </w:style>
  <w:style w:type="character" w:styleId="HTMLCode">
    <w:name w:val="HTML Code"/>
    <w:basedOn w:val="DefaultParagraphFont"/>
    <w:uiPriority w:val="99"/>
    <w:semiHidden/>
    <w:unhideWhenUsed/>
    <w:rsid w:val="00D76EA7"/>
    <w:rPr>
      <w:rFonts w:ascii="Courier New" w:eastAsia="Times New Roman" w:hAnsi="Courier New" w:cs="Courier New"/>
      <w:sz w:val="20"/>
      <w:szCs w:val="20"/>
    </w:rPr>
  </w:style>
  <w:style w:type="paragraph" w:styleId="TOC2">
    <w:name w:val="toc 2"/>
    <w:basedOn w:val="Normal"/>
    <w:next w:val="Normal"/>
    <w:autoRedefine/>
    <w:uiPriority w:val="39"/>
    <w:unhideWhenUsed/>
    <w:rsid w:val="00D909AE"/>
    <w:pPr>
      <w:spacing w:after="100"/>
      <w:ind w:left="220"/>
    </w:pPr>
  </w:style>
  <w:style w:type="paragraph" w:styleId="NoSpacing">
    <w:name w:val="No Spacing"/>
    <w:link w:val="NoSpacingChar"/>
    <w:uiPriority w:val="1"/>
    <w:qFormat/>
    <w:rsid w:val="001246FB"/>
    <w:pPr>
      <w:spacing w:after="0" w:line="240" w:lineRule="auto"/>
    </w:pPr>
    <w:rPr>
      <w:color w:val="0E2841" w:themeColor="text2"/>
      <w:kern w:val="0"/>
      <w:sz w:val="20"/>
      <w:szCs w:val="20"/>
    </w:rPr>
  </w:style>
  <w:style w:type="character" w:customStyle="1" w:styleId="NoSpacingChar">
    <w:name w:val="No Spacing Char"/>
    <w:basedOn w:val="DefaultParagraphFont"/>
    <w:link w:val="NoSpacing"/>
    <w:uiPriority w:val="1"/>
    <w:rsid w:val="001246FB"/>
    <w:rPr>
      <w:color w:val="0E2841" w:themeColor="text2"/>
      <w:kern w:val="0"/>
      <w:sz w:val="20"/>
      <w:szCs w:val="20"/>
    </w:rPr>
  </w:style>
  <w:style w:type="paragraph" w:customStyle="1" w:styleId="paragraph">
    <w:name w:val="paragraph"/>
    <w:basedOn w:val="Normal"/>
    <w:rsid w:val="00B404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B4043F"/>
  </w:style>
  <w:style w:type="character" w:customStyle="1" w:styleId="normaltextrun">
    <w:name w:val="normaltextrun"/>
    <w:basedOn w:val="DefaultParagraphFont"/>
    <w:rsid w:val="00B4043F"/>
  </w:style>
  <w:style w:type="character" w:customStyle="1" w:styleId="eop">
    <w:name w:val="eop"/>
    <w:basedOn w:val="DefaultParagraphFont"/>
    <w:rsid w:val="00B4043F"/>
  </w:style>
  <w:style w:type="character" w:customStyle="1" w:styleId="scxw123036353">
    <w:name w:val="scxw123036353"/>
    <w:basedOn w:val="DefaultParagraphFont"/>
    <w:rsid w:val="00B4043F"/>
  </w:style>
  <w:style w:type="character" w:customStyle="1" w:styleId="wacimagecontainer">
    <w:name w:val="wacimagecontainer"/>
    <w:basedOn w:val="DefaultParagraphFont"/>
    <w:rsid w:val="00B4043F"/>
  </w:style>
  <w:style w:type="table" w:styleId="TableGrid">
    <w:name w:val="Table Grid"/>
    <w:basedOn w:val="TableNormal"/>
    <w:uiPriority w:val="39"/>
    <w:rsid w:val="00B43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698948">
      <w:bodyDiv w:val="1"/>
      <w:marLeft w:val="0"/>
      <w:marRight w:val="0"/>
      <w:marTop w:val="0"/>
      <w:marBottom w:val="0"/>
      <w:divBdr>
        <w:top w:val="none" w:sz="0" w:space="0" w:color="auto"/>
        <w:left w:val="none" w:sz="0" w:space="0" w:color="auto"/>
        <w:bottom w:val="none" w:sz="0" w:space="0" w:color="auto"/>
        <w:right w:val="none" w:sz="0" w:space="0" w:color="auto"/>
      </w:divBdr>
    </w:div>
    <w:div w:id="321736675">
      <w:bodyDiv w:val="1"/>
      <w:marLeft w:val="0"/>
      <w:marRight w:val="0"/>
      <w:marTop w:val="0"/>
      <w:marBottom w:val="0"/>
      <w:divBdr>
        <w:top w:val="none" w:sz="0" w:space="0" w:color="auto"/>
        <w:left w:val="none" w:sz="0" w:space="0" w:color="auto"/>
        <w:bottom w:val="none" w:sz="0" w:space="0" w:color="auto"/>
        <w:right w:val="none" w:sz="0" w:space="0" w:color="auto"/>
      </w:divBdr>
    </w:div>
    <w:div w:id="383261836">
      <w:bodyDiv w:val="1"/>
      <w:marLeft w:val="0"/>
      <w:marRight w:val="0"/>
      <w:marTop w:val="0"/>
      <w:marBottom w:val="0"/>
      <w:divBdr>
        <w:top w:val="none" w:sz="0" w:space="0" w:color="auto"/>
        <w:left w:val="none" w:sz="0" w:space="0" w:color="auto"/>
        <w:bottom w:val="none" w:sz="0" w:space="0" w:color="auto"/>
        <w:right w:val="none" w:sz="0" w:space="0" w:color="auto"/>
      </w:divBdr>
    </w:div>
    <w:div w:id="420761643">
      <w:bodyDiv w:val="1"/>
      <w:marLeft w:val="0"/>
      <w:marRight w:val="0"/>
      <w:marTop w:val="0"/>
      <w:marBottom w:val="0"/>
      <w:divBdr>
        <w:top w:val="none" w:sz="0" w:space="0" w:color="auto"/>
        <w:left w:val="none" w:sz="0" w:space="0" w:color="auto"/>
        <w:bottom w:val="none" w:sz="0" w:space="0" w:color="auto"/>
        <w:right w:val="none" w:sz="0" w:space="0" w:color="auto"/>
      </w:divBdr>
      <w:divsChild>
        <w:div w:id="136580252">
          <w:marLeft w:val="0"/>
          <w:marRight w:val="0"/>
          <w:marTop w:val="0"/>
          <w:marBottom w:val="0"/>
          <w:divBdr>
            <w:top w:val="none" w:sz="0" w:space="0" w:color="auto"/>
            <w:left w:val="none" w:sz="0" w:space="0" w:color="auto"/>
            <w:bottom w:val="none" w:sz="0" w:space="0" w:color="auto"/>
            <w:right w:val="none" w:sz="0" w:space="0" w:color="auto"/>
          </w:divBdr>
          <w:divsChild>
            <w:div w:id="1672374619">
              <w:marLeft w:val="0"/>
              <w:marRight w:val="0"/>
              <w:marTop w:val="0"/>
              <w:marBottom w:val="0"/>
              <w:divBdr>
                <w:top w:val="none" w:sz="0" w:space="0" w:color="auto"/>
                <w:left w:val="none" w:sz="0" w:space="0" w:color="auto"/>
                <w:bottom w:val="none" w:sz="0" w:space="0" w:color="auto"/>
                <w:right w:val="none" w:sz="0" w:space="0" w:color="auto"/>
              </w:divBdr>
            </w:div>
            <w:div w:id="1819690212">
              <w:marLeft w:val="0"/>
              <w:marRight w:val="0"/>
              <w:marTop w:val="0"/>
              <w:marBottom w:val="0"/>
              <w:divBdr>
                <w:top w:val="none" w:sz="0" w:space="0" w:color="auto"/>
                <w:left w:val="none" w:sz="0" w:space="0" w:color="auto"/>
                <w:bottom w:val="none" w:sz="0" w:space="0" w:color="auto"/>
                <w:right w:val="none" w:sz="0" w:space="0" w:color="auto"/>
              </w:divBdr>
            </w:div>
          </w:divsChild>
        </w:div>
        <w:div w:id="243564255">
          <w:marLeft w:val="0"/>
          <w:marRight w:val="0"/>
          <w:marTop w:val="0"/>
          <w:marBottom w:val="0"/>
          <w:divBdr>
            <w:top w:val="none" w:sz="0" w:space="0" w:color="auto"/>
            <w:left w:val="none" w:sz="0" w:space="0" w:color="auto"/>
            <w:bottom w:val="none" w:sz="0" w:space="0" w:color="auto"/>
            <w:right w:val="none" w:sz="0" w:space="0" w:color="auto"/>
          </w:divBdr>
          <w:divsChild>
            <w:div w:id="1031995726">
              <w:marLeft w:val="0"/>
              <w:marRight w:val="0"/>
              <w:marTop w:val="0"/>
              <w:marBottom w:val="0"/>
              <w:divBdr>
                <w:top w:val="none" w:sz="0" w:space="0" w:color="auto"/>
                <w:left w:val="none" w:sz="0" w:space="0" w:color="auto"/>
                <w:bottom w:val="none" w:sz="0" w:space="0" w:color="auto"/>
                <w:right w:val="none" w:sz="0" w:space="0" w:color="auto"/>
              </w:divBdr>
            </w:div>
            <w:div w:id="1333024292">
              <w:marLeft w:val="0"/>
              <w:marRight w:val="0"/>
              <w:marTop w:val="0"/>
              <w:marBottom w:val="0"/>
              <w:divBdr>
                <w:top w:val="none" w:sz="0" w:space="0" w:color="auto"/>
                <w:left w:val="none" w:sz="0" w:space="0" w:color="auto"/>
                <w:bottom w:val="none" w:sz="0" w:space="0" w:color="auto"/>
                <w:right w:val="none" w:sz="0" w:space="0" w:color="auto"/>
              </w:divBdr>
            </w:div>
          </w:divsChild>
        </w:div>
        <w:div w:id="283004495">
          <w:marLeft w:val="0"/>
          <w:marRight w:val="0"/>
          <w:marTop w:val="0"/>
          <w:marBottom w:val="0"/>
          <w:divBdr>
            <w:top w:val="none" w:sz="0" w:space="0" w:color="auto"/>
            <w:left w:val="none" w:sz="0" w:space="0" w:color="auto"/>
            <w:bottom w:val="none" w:sz="0" w:space="0" w:color="auto"/>
            <w:right w:val="none" w:sz="0" w:space="0" w:color="auto"/>
          </w:divBdr>
          <w:divsChild>
            <w:div w:id="1649280156">
              <w:marLeft w:val="0"/>
              <w:marRight w:val="0"/>
              <w:marTop w:val="0"/>
              <w:marBottom w:val="0"/>
              <w:divBdr>
                <w:top w:val="none" w:sz="0" w:space="0" w:color="auto"/>
                <w:left w:val="none" w:sz="0" w:space="0" w:color="auto"/>
                <w:bottom w:val="none" w:sz="0" w:space="0" w:color="auto"/>
                <w:right w:val="none" w:sz="0" w:space="0" w:color="auto"/>
              </w:divBdr>
            </w:div>
            <w:div w:id="1728530247">
              <w:marLeft w:val="0"/>
              <w:marRight w:val="0"/>
              <w:marTop w:val="0"/>
              <w:marBottom w:val="0"/>
              <w:divBdr>
                <w:top w:val="none" w:sz="0" w:space="0" w:color="auto"/>
                <w:left w:val="none" w:sz="0" w:space="0" w:color="auto"/>
                <w:bottom w:val="none" w:sz="0" w:space="0" w:color="auto"/>
                <w:right w:val="none" w:sz="0" w:space="0" w:color="auto"/>
              </w:divBdr>
            </w:div>
          </w:divsChild>
        </w:div>
        <w:div w:id="327710121">
          <w:marLeft w:val="0"/>
          <w:marRight w:val="0"/>
          <w:marTop w:val="0"/>
          <w:marBottom w:val="0"/>
          <w:divBdr>
            <w:top w:val="none" w:sz="0" w:space="0" w:color="auto"/>
            <w:left w:val="none" w:sz="0" w:space="0" w:color="auto"/>
            <w:bottom w:val="none" w:sz="0" w:space="0" w:color="auto"/>
            <w:right w:val="none" w:sz="0" w:space="0" w:color="auto"/>
          </w:divBdr>
          <w:divsChild>
            <w:div w:id="1735397468">
              <w:marLeft w:val="0"/>
              <w:marRight w:val="0"/>
              <w:marTop w:val="0"/>
              <w:marBottom w:val="0"/>
              <w:divBdr>
                <w:top w:val="none" w:sz="0" w:space="0" w:color="auto"/>
                <w:left w:val="none" w:sz="0" w:space="0" w:color="auto"/>
                <w:bottom w:val="none" w:sz="0" w:space="0" w:color="auto"/>
                <w:right w:val="none" w:sz="0" w:space="0" w:color="auto"/>
              </w:divBdr>
            </w:div>
          </w:divsChild>
        </w:div>
        <w:div w:id="542139136">
          <w:marLeft w:val="0"/>
          <w:marRight w:val="0"/>
          <w:marTop w:val="0"/>
          <w:marBottom w:val="0"/>
          <w:divBdr>
            <w:top w:val="none" w:sz="0" w:space="0" w:color="auto"/>
            <w:left w:val="none" w:sz="0" w:space="0" w:color="auto"/>
            <w:bottom w:val="none" w:sz="0" w:space="0" w:color="auto"/>
            <w:right w:val="none" w:sz="0" w:space="0" w:color="auto"/>
          </w:divBdr>
          <w:divsChild>
            <w:div w:id="1263102507">
              <w:marLeft w:val="0"/>
              <w:marRight w:val="0"/>
              <w:marTop w:val="0"/>
              <w:marBottom w:val="0"/>
              <w:divBdr>
                <w:top w:val="none" w:sz="0" w:space="0" w:color="auto"/>
                <w:left w:val="none" w:sz="0" w:space="0" w:color="auto"/>
                <w:bottom w:val="none" w:sz="0" w:space="0" w:color="auto"/>
                <w:right w:val="none" w:sz="0" w:space="0" w:color="auto"/>
              </w:divBdr>
            </w:div>
            <w:div w:id="1339767384">
              <w:marLeft w:val="0"/>
              <w:marRight w:val="0"/>
              <w:marTop w:val="0"/>
              <w:marBottom w:val="0"/>
              <w:divBdr>
                <w:top w:val="none" w:sz="0" w:space="0" w:color="auto"/>
                <w:left w:val="none" w:sz="0" w:space="0" w:color="auto"/>
                <w:bottom w:val="none" w:sz="0" w:space="0" w:color="auto"/>
                <w:right w:val="none" w:sz="0" w:space="0" w:color="auto"/>
              </w:divBdr>
            </w:div>
          </w:divsChild>
        </w:div>
        <w:div w:id="937566676">
          <w:marLeft w:val="0"/>
          <w:marRight w:val="0"/>
          <w:marTop w:val="0"/>
          <w:marBottom w:val="0"/>
          <w:divBdr>
            <w:top w:val="none" w:sz="0" w:space="0" w:color="auto"/>
            <w:left w:val="none" w:sz="0" w:space="0" w:color="auto"/>
            <w:bottom w:val="none" w:sz="0" w:space="0" w:color="auto"/>
            <w:right w:val="none" w:sz="0" w:space="0" w:color="auto"/>
          </w:divBdr>
          <w:divsChild>
            <w:div w:id="116338356">
              <w:marLeft w:val="0"/>
              <w:marRight w:val="0"/>
              <w:marTop w:val="0"/>
              <w:marBottom w:val="0"/>
              <w:divBdr>
                <w:top w:val="none" w:sz="0" w:space="0" w:color="auto"/>
                <w:left w:val="none" w:sz="0" w:space="0" w:color="auto"/>
                <w:bottom w:val="none" w:sz="0" w:space="0" w:color="auto"/>
                <w:right w:val="none" w:sz="0" w:space="0" w:color="auto"/>
              </w:divBdr>
            </w:div>
          </w:divsChild>
        </w:div>
        <w:div w:id="1181817945">
          <w:marLeft w:val="0"/>
          <w:marRight w:val="0"/>
          <w:marTop w:val="0"/>
          <w:marBottom w:val="0"/>
          <w:divBdr>
            <w:top w:val="none" w:sz="0" w:space="0" w:color="auto"/>
            <w:left w:val="none" w:sz="0" w:space="0" w:color="auto"/>
            <w:bottom w:val="none" w:sz="0" w:space="0" w:color="auto"/>
            <w:right w:val="none" w:sz="0" w:space="0" w:color="auto"/>
          </w:divBdr>
          <w:divsChild>
            <w:div w:id="504635953">
              <w:marLeft w:val="0"/>
              <w:marRight w:val="0"/>
              <w:marTop w:val="0"/>
              <w:marBottom w:val="0"/>
              <w:divBdr>
                <w:top w:val="none" w:sz="0" w:space="0" w:color="auto"/>
                <w:left w:val="none" w:sz="0" w:space="0" w:color="auto"/>
                <w:bottom w:val="none" w:sz="0" w:space="0" w:color="auto"/>
                <w:right w:val="none" w:sz="0" w:space="0" w:color="auto"/>
              </w:divBdr>
            </w:div>
          </w:divsChild>
        </w:div>
        <w:div w:id="1271549374">
          <w:marLeft w:val="0"/>
          <w:marRight w:val="0"/>
          <w:marTop w:val="0"/>
          <w:marBottom w:val="0"/>
          <w:divBdr>
            <w:top w:val="none" w:sz="0" w:space="0" w:color="auto"/>
            <w:left w:val="none" w:sz="0" w:space="0" w:color="auto"/>
            <w:bottom w:val="none" w:sz="0" w:space="0" w:color="auto"/>
            <w:right w:val="none" w:sz="0" w:space="0" w:color="auto"/>
          </w:divBdr>
          <w:divsChild>
            <w:div w:id="1539052123">
              <w:marLeft w:val="0"/>
              <w:marRight w:val="0"/>
              <w:marTop w:val="0"/>
              <w:marBottom w:val="0"/>
              <w:divBdr>
                <w:top w:val="none" w:sz="0" w:space="0" w:color="auto"/>
                <w:left w:val="none" w:sz="0" w:space="0" w:color="auto"/>
                <w:bottom w:val="none" w:sz="0" w:space="0" w:color="auto"/>
                <w:right w:val="none" w:sz="0" w:space="0" w:color="auto"/>
              </w:divBdr>
            </w:div>
          </w:divsChild>
        </w:div>
        <w:div w:id="1492208960">
          <w:marLeft w:val="0"/>
          <w:marRight w:val="0"/>
          <w:marTop w:val="0"/>
          <w:marBottom w:val="0"/>
          <w:divBdr>
            <w:top w:val="none" w:sz="0" w:space="0" w:color="auto"/>
            <w:left w:val="none" w:sz="0" w:space="0" w:color="auto"/>
            <w:bottom w:val="none" w:sz="0" w:space="0" w:color="auto"/>
            <w:right w:val="none" w:sz="0" w:space="0" w:color="auto"/>
          </w:divBdr>
          <w:divsChild>
            <w:div w:id="359817252">
              <w:marLeft w:val="0"/>
              <w:marRight w:val="0"/>
              <w:marTop w:val="0"/>
              <w:marBottom w:val="0"/>
              <w:divBdr>
                <w:top w:val="none" w:sz="0" w:space="0" w:color="auto"/>
                <w:left w:val="none" w:sz="0" w:space="0" w:color="auto"/>
                <w:bottom w:val="none" w:sz="0" w:space="0" w:color="auto"/>
                <w:right w:val="none" w:sz="0" w:space="0" w:color="auto"/>
              </w:divBdr>
            </w:div>
          </w:divsChild>
        </w:div>
        <w:div w:id="1603024645">
          <w:marLeft w:val="0"/>
          <w:marRight w:val="0"/>
          <w:marTop w:val="0"/>
          <w:marBottom w:val="0"/>
          <w:divBdr>
            <w:top w:val="none" w:sz="0" w:space="0" w:color="auto"/>
            <w:left w:val="none" w:sz="0" w:space="0" w:color="auto"/>
            <w:bottom w:val="none" w:sz="0" w:space="0" w:color="auto"/>
            <w:right w:val="none" w:sz="0" w:space="0" w:color="auto"/>
          </w:divBdr>
          <w:divsChild>
            <w:div w:id="68507106">
              <w:marLeft w:val="0"/>
              <w:marRight w:val="0"/>
              <w:marTop w:val="0"/>
              <w:marBottom w:val="0"/>
              <w:divBdr>
                <w:top w:val="none" w:sz="0" w:space="0" w:color="auto"/>
                <w:left w:val="none" w:sz="0" w:space="0" w:color="auto"/>
                <w:bottom w:val="none" w:sz="0" w:space="0" w:color="auto"/>
                <w:right w:val="none" w:sz="0" w:space="0" w:color="auto"/>
              </w:divBdr>
            </w:div>
          </w:divsChild>
        </w:div>
        <w:div w:id="1906378865">
          <w:marLeft w:val="0"/>
          <w:marRight w:val="0"/>
          <w:marTop w:val="0"/>
          <w:marBottom w:val="0"/>
          <w:divBdr>
            <w:top w:val="none" w:sz="0" w:space="0" w:color="auto"/>
            <w:left w:val="none" w:sz="0" w:space="0" w:color="auto"/>
            <w:bottom w:val="none" w:sz="0" w:space="0" w:color="auto"/>
            <w:right w:val="none" w:sz="0" w:space="0" w:color="auto"/>
          </w:divBdr>
          <w:divsChild>
            <w:div w:id="69277620">
              <w:marLeft w:val="0"/>
              <w:marRight w:val="0"/>
              <w:marTop w:val="0"/>
              <w:marBottom w:val="0"/>
              <w:divBdr>
                <w:top w:val="none" w:sz="0" w:space="0" w:color="auto"/>
                <w:left w:val="none" w:sz="0" w:space="0" w:color="auto"/>
                <w:bottom w:val="none" w:sz="0" w:space="0" w:color="auto"/>
                <w:right w:val="none" w:sz="0" w:space="0" w:color="auto"/>
              </w:divBdr>
            </w:div>
            <w:div w:id="453183104">
              <w:marLeft w:val="0"/>
              <w:marRight w:val="0"/>
              <w:marTop w:val="0"/>
              <w:marBottom w:val="0"/>
              <w:divBdr>
                <w:top w:val="none" w:sz="0" w:space="0" w:color="auto"/>
                <w:left w:val="none" w:sz="0" w:space="0" w:color="auto"/>
                <w:bottom w:val="none" w:sz="0" w:space="0" w:color="auto"/>
                <w:right w:val="none" w:sz="0" w:space="0" w:color="auto"/>
              </w:divBdr>
            </w:div>
            <w:div w:id="1104689193">
              <w:marLeft w:val="0"/>
              <w:marRight w:val="0"/>
              <w:marTop w:val="0"/>
              <w:marBottom w:val="0"/>
              <w:divBdr>
                <w:top w:val="none" w:sz="0" w:space="0" w:color="auto"/>
                <w:left w:val="none" w:sz="0" w:space="0" w:color="auto"/>
                <w:bottom w:val="none" w:sz="0" w:space="0" w:color="auto"/>
                <w:right w:val="none" w:sz="0" w:space="0" w:color="auto"/>
              </w:divBdr>
            </w:div>
            <w:div w:id="1867984147">
              <w:marLeft w:val="0"/>
              <w:marRight w:val="0"/>
              <w:marTop w:val="0"/>
              <w:marBottom w:val="0"/>
              <w:divBdr>
                <w:top w:val="none" w:sz="0" w:space="0" w:color="auto"/>
                <w:left w:val="none" w:sz="0" w:space="0" w:color="auto"/>
                <w:bottom w:val="none" w:sz="0" w:space="0" w:color="auto"/>
                <w:right w:val="none" w:sz="0" w:space="0" w:color="auto"/>
              </w:divBdr>
            </w:div>
          </w:divsChild>
        </w:div>
        <w:div w:id="1908294583">
          <w:marLeft w:val="0"/>
          <w:marRight w:val="0"/>
          <w:marTop w:val="0"/>
          <w:marBottom w:val="0"/>
          <w:divBdr>
            <w:top w:val="none" w:sz="0" w:space="0" w:color="auto"/>
            <w:left w:val="none" w:sz="0" w:space="0" w:color="auto"/>
            <w:bottom w:val="none" w:sz="0" w:space="0" w:color="auto"/>
            <w:right w:val="none" w:sz="0" w:space="0" w:color="auto"/>
          </w:divBdr>
          <w:divsChild>
            <w:div w:id="15426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51617">
      <w:bodyDiv w:val="1"/>
      <w:marLeft w:val="0"/>
      <w:marRight w:val="0"/>
      <w:marTop w:val="0"/>
      <w:marBottom w:val="0"/>
      <w:divBdr>
        <w:top w:val="none" w:sz="0" w:space="0" w:color="auto"/>
        <w:left w:val="none" w:sz="0" w:space="0" w:color="auto"/>
        <w:bottom w:val="none" w:sz="0" w:space="0" w:color="auto"/>
        <w:right w:val="none" w:sz="0" w:space="0" w:color="auto"/>
      </w:divBdr>
    </w:div>
    <w:div w:id="695423508">
      <w:bodyDiv w:val="1"/>
      <w:marLeft w:val="0"/>
      <w:marRight w:val="0"/>
      <w:marTop w:val="0"/>
      <w:marBottom w:val="0"/>
      <w:divBdr>
        <w:top w:val="none" w:sz="0" w:space="0" w:color="auto"/>
        <w:left w:val="none" w:sz="0" w:space="0" w:color="auto"/>
        <w:bottom w:val="none" w:sz="0" w:space="0" w:color="auto"/>
        <w:right w:val="none" w:sz="0" w:space="0" w:color="auto"/>
      </w:divBdr>
    </w:div>
    <w:div w:id="746339126">
      <w:bodyDiv w:val="1"/>
      <w:marLeft w:val="0"/>
      <w:marRight w:val="0"/>
      <w:marTop w:val="0"/>
      <w:marBottom w:val="0"/>
      <w:divBdr>
        <w:top w:val="none" w:sz="0" w:space="0" w:color="auto"/>
        <w:left w:val="none" w:sz="0" w:space="0" w:color="auto"/>
        <w:bottom w:val="none" w:sz="0" w:space="0" w:color="auto"/>
        <w:right w:val="none" w:sz="0" w:space="0" w:color="auto"/>
      </w:divBdr>
    </w:div>
    <w:div w:id="771971656">
      <w:bodyDiv w:val="1"/>
      <w:marLeft w:val="0"/>
      <w:marRight w:val="0"/>
      <w:marTop w:val="0"/>
      <w:marBottom w:val="0"/>
      <w:divBdr>
        <w:top w:val="none" w:sz="0" w:space="0" w:color="auto"/>
        <w:left w:val="none" w:sz="0" w:space="0" w:color="auto"/>
        <w:bottom w:val="none" w:sz="0" w:space="0" w:color="auto"/>
        <w:right w:val="none" w:sz="0" w:space="0" w:color="auto"/>
      </w:divBdr>
    </w:div>
    <w:div w:id="854149227">
      <w:bodyDiv w:val="1"/>
      <w:marLeft w:val="0"/>
      <w:marRight w:val="0"/>
      <w:marTop w:val="0"/>
      <w:marBottom w:val="0"/>
      <w:divBdr>
        <w:top w:val="none" w:sz="0" w:space="0" w:color="auto"/>
        <w:left w:val="none" w:sz="0" w:space="0" w:color="auto"/>
        <w:bottom w:val="none" w:sz="0" w:space="0" w:color="auto"/>
        <w:right w:val="none" w:sz="0" w:space="0" w:color="auto"/>
      </w:divBdr>
    </w:div>
    <w:div w:id="1177036397">
      <w:bodyDiv w:val="1"/>
      <w:marLeft w:val="0"/>
      <w:marRight w:val="0"/>
      <w:marTop w:val="0"/>
      <w:marBottom w:val="0"/>
      <w:divBdr>
        <w:top w:val="none" w:sz="0" w:space="0" w:color="auto"/>
        <w:left w:val="none" w:sz="0" w:space="0" w:color="auto"/>
        <w:bottom w:val="none" w:sz="0" w:space="0" w:color="auto"/>
        <w:right w:val="none" w:sz="0" w:space="0" w:color="auto"/>
      </w:divBdr>
    </w:div>
    <w:div w:id="1272081962">
      <w:bodyDiv w:val="1"/>
      <w:marLeft w:val="0"/>
      <w:marRight w:val="0"/>
      <w:marTop w:val="0"/>
      <w:marBottom w:val="0"/>
      <w:divBdr>
        <w:top w:val="none" w:sz="0" w:space="0" w:color="auto"/>
        <w:left w:val="none" w:sz="0" w:space="0" w:color="auto"/>
        <w:bottom w:val="none" w:sz="0" w:space="0" w:color="auto"/>
        <w:right w:val="none" w:sz="0" w:space="0" w:color="auto"/>
      </w:divBdr>
    </w:div>
    <w:div w:id="1276214295">
      <w:bodyDiv w:val="1"/>
      <w:marLeft w:val="0"/>
      <w:marRight w:val="0"/>
      <w:marTop w:val="0"/>
      <w:marBottom w:val="0"/>
      <w:divBdr>
        <w:top w:val="none" w:sz="0" w:space="0" w:color="auto"/>
        <w:left w:val="none" w:sz="0" w:space="0" w:color="auto"/>
        <w:bottom w:val="none" w:sz="0" w:space="0" w:color="auto"/>
        <w:right w:val="none" w:sz="0" w:space="0" w:color="auto"/>
      </w:divBdr>
      <w:divsChild>
        <w:div w:id="894655542">
          <w:marLeft w:val="0"/>
          <w:marRight w:val="0"/>
          <w:marTop w:val="0"/>
          <w:marBottom w:val="0"/>
          <w:divBdr>
            <w:top w:val="single" w:sz="2" w:space="0" w:color="E3E3E3"/>
            <w:left w:val="single" w:sz="2" w:space="0" w:color="E3E3E3"/>
            <w:bottom w:val="single" w:sz="2" w:space="0" w:color="E3E3E3"/>
            <w:right w:val="single" w:sz="2" w:space="0" w:color="E3E3E3"/>
          </w:divBdr>
          <w:divsChild>
            <w:div w:id="299238532">
              <w:marLeft w:val="0"/>
              <w:marRight w:val="0"/>
              <w:marTop w:val="0"/>
              <w:marBottom w:val="0"/>
              <w:divBdr>
                <w:top w:val="single" w:sz="2" w:space="0" w:color="E3E3E3"/>
                <w:left w:val="single" w:sz="2" w:space="0" w:color="E3E3E3"/>
                <w:bottom w:val="single" w:sz="2" w:space="0" w:color="E3E3E3"/>
                <w:right w:val="single" w:sz="2" w:space="0" w:color="E3E3E3"/>
              </w:divBdr>
              <w:divsChild>
                <w:div w:id="2087680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7272839">
      <w:bodyDiv w:val="1"/>
      <w:marLeft w:val="0"/>
      <w:marRight w:val="0"/>
      <w:marTop w:val="0"/>
      <w:marBottom w:val="0"/>
      <w:divBdr>
        <w:top w:val="none" w:sz="0" w:space="0" w:color="auto"/>
        <w:left w:val="none" w:sz="0" w:space="0" w:color="auto"/>
        <w:bottom w:val="none" w:sz="0" w:space="0" w:color="auto"/>
        <w:right w:val="none" w:sz="0" w:space="0" w:color="auto"/>
      </w:divBdr>
    </w:div>
    <w:div w:id="1296788587">
      <w:bodyDiv w:val="1"/>
      <w:marLeft w:val="0"/>
      <w:marRight w:val="0"/>
      <w:marTop w:val="0"/>
      <w:marBottom w:val="0"/>
      <w:divBdr>
        <w:top w:val="none" w:sz="0" w:space="0" w:color="auto"/>
        <w:left w:val="none" w:sz="0" w:space="0" w:color="auto"/>
        <w:bottom w:val="none" w:sz="0" w:space="0" w:color="auto"/>
        <w:right w:val="none" w:sz="0" w:space="0" w:color="auto"/>
      </w:divBdr>
    </w:div>
    <w:div w:id="1307973765">
      <w:bodyDiv w:val="1"/>
      <w:marLeft w:val="0"/>
      <w:marRight w:val="0"/>
      <w:marTop w:val="0"/>
      <w:marBottom w:val="0"/>
      <w:divBdr>
        <w:top w:val="none" w:sz="0" w:space="0" w:color="auto"/>
        <w:left w:val="none" w:sz="0" w:space="0" w:color="auto"/>
        <w:bottom w:val="none" w:sz="0" w:space="0" w:color="auto"/>
        <w:right w:val="none" w:sz="0" w:space="0" w:color="auto"/>
      </w:divBdr>
    </w:div>
    <w:div w:id="1367484830">
      <w:bodyDiv w:val="1"/>
      <w:marLeft w:val="0"/>
      <w:marRight w:val="0"/>
      <w:marTop w:val="0"/>
      <w:marBottom w:val="0"/>
      <w:divBdr>
        <w:top w:val="none" w:sz="0" w:space="0" w:color="auto"/>
        <w:left w:val="none" w:sz="0" w:space="0" w:color="auto"/>
        <w:bottom w:val="none" w:sz="0" w:space="0" w:color="auto"/>
        <w:right w:val="none" w:sz="0" w:space="0" w:color="auto"/>
      </w:divBdr>
    </w:div>
    <w:div w:id="1474787877">
      <w:bodyDiv w:val="1"/>
      <w:marLeft w:val="0"/>
      <w:marRight w:val="0"/>
      <w:marTop w:val="0"/>
      <w:marBottom w:val="0"/>
      <w:divBdr>
        <w:top w:val="none" w:sz="0" w:space="0" w:color="auto"/>
        <w:left w:val="none" w:sz="0" w:space="0" w:color="auto"/>
        <w:bottom w:val="none" w:sz="0" w:space="0" w:color="auto"/>
        <w:right w:val="none" w:sz="0" w:space="0" w:color="auto"/>
      </w:divBdr>
    </w:div>
    <w:div w:id="1494175236">
      <w:bodyDiv w:val="1"/>
      <w:marLeft w:val="0"/>
      <w:marRight w:val="0"/>
      <w:marTop w:val="0"/>
      <w:marBottom w:val="0"/>
      <w:divBdr>
        <w:top w:val="none" w:sz="0" w:space="0" w:color="auto"/>
        <w:left w:val="none" w:sz="0" w:space="0" w:color="auto"/>
        <w:bottom w:val="none" w:sz="0" w:space="0" w:color="auto"/>
        <w:right w:val="none" w:sz="0" w:space="0" w:color="auto"/>
      </w:divBdr>
    </w:div>
    <w:div w:id="1557623906">
      <w:bodyDiv w:val="1"/>
      <w:marLeft w:val="0"/>
      <w:marRight w:val="0"/>
      <w:marTop w:val="0"/>
      <w:marBottom w:val="0"/>
      <w:divBdr>
        <w:top w:val="none" w:sz="0" w:space="0" w:color="auto"/>
        <w:left w:val="none" w:sz="0" w:space="0" w:color="auto"/>
        <w:bottom w:val="none" w:sz="0" w:space="0" w:color="auto"/>
        <w:right w:val="none" w:sz="0" w:space="0" w:color="auto"/>
      </w:divBdr>
    </w:div>
    <w:div w:id="1599948795">
      <w:bodyDiv w:val="1"/>
      <w:marLeft w:val="0"/>
      <w:marRight w:val="0"/>
      <w:marTop w:val="0"/>
      <w:marBottom w:val="0"/>
      <w:divBdr>
        <w:top w:val="none" w:sz="0" w:space="0" w:color="auto"/>
        <w:left w:val="none" w:sz="0" w:space="0" w:color="auto"/>
        <w:bottom w:val="none" w:sz="0" w:space="0" w:color="auto"/>
        <w:right w:val="none" w:sz="0" w:space="0" w:color="auto"/>
      </w:divBdr>
    </w:div>
    <w:div w:id="1624728333">
      <w:bodyDiv w:val="1"/>
      <w:marLeft w:val="0"/>
      <w:marRight w:val="0"/>
      <w:marTop w:val="0"/>
      <w:marBottom w:val="0"/>
      <w:divBdr>
        <w:top w:val="none" w:sz="0" w:space="0" w:color="auto"/>
        <w:left w:val="none" w:sz="0" w:space="0" w:color="auto"/>
        <w:bottom w:val="none" w:sz="0" w:space="0" w:color="auto"/>
        <w:right w:val="none" w:sz="0" w:space="0" w:color="auto"/>
      </w:divBdr>
    </w:div>
    <w:div w:id="1766070084">
      <w:bodyDiv w:val="1"/>
      <w:marLeft w:val="0"/>
      <w:marRight w:val="0"/>
      <w:marTop w:val="0"/>
      <w:marBottom w:val="0"/>
      <w:divBdr>
        <w:top w:val="none" w:sz="0" w:space="0" w:color="auto"/>
        <w:left w:val="none" w:sz="0" w:space="0" w:color="auto"/>
        <w:bottom w:val="none" w:sz="0" w:space="0" w:color="auto"/>
        <w:right w:val="none" w:sz="0" w:space="0" w:color="auto"/>
      </w:divBdr>
    </w:div>
    <w:div w:id="1853687127">
      <w:bodyDiv w:val="1"/>
      <w:marLeft w:val="0"/>
      <w:marRight w:val="0"/>
      <w:marTop w:val="0"/>
      <w:marBottom w:val="0"/>
      <w:divBdr>
        <w:top w:val="none" w:sz="0" w:space="0" w:color="auto"/>
        <w:left w:val="none" w:sz="0" w:space="0" w:color="auto"/>
        <w:bottom w:val="none" w:sz="0" w:space="0" w:color="auto"/>
        <w:right w:val="none" w:sz="0" w:space="0" w:color="auto"/>
      </w:divBdr>
    </w:div>
    <w:div w:id="1873810406">
      <w:bodyDiv w:val="1"/>
      <w:marLeft w:val="0"/>
      <w:marRight w:val="0"/>
      <w:marTop w:val="0"/>
      <w:marBottom w:val="0"/>
      <w:divBdr>
        <w:top w:val="none" w:sz="0" w:space="0" w:color="auto"/>
        <w:left w:val="none" w:sz="0" w:space="0" w:color="auto"/>
        <w:bottom w:val="none" w:sz="0" w:space="0" w:color="auto"/>
        <w:right w:val="none" w:sz="0" w:space="0" w:color="auto"/>
      </w:divBdr>
    </w:div>
    <w:div w:id="1883713110">
      <w:bodyDiv w:val="1"/>
      <w:marLeft w:val="0"/>
      <w:marRight w:val="0"/>
      <w:marTop w:val="0"/>
      <w:marBottom w:val="0"/>
      <w:divBdr>
        <w:top w:val="none" w:sz="0" w:space="0" w:color="auto"/>
        <w:left w:val="none" w:sz="0" w:space="0" w:color="auto"/>
        <w:bottom w:val="none" w:sz="0" w:space="0" w:color="auto"/>
        <w:right w:val="none" w:sz="0" w:space="0" w:color="auto"/>
      </w:divBdr>
    </w:div>
    <w:div w:id="1958636367">
      <w:bodyDiv w:val="1"/>
      <w:marLeft w:val="0"/>
      <w:marRight w:val="0"/>
      <w:marTop w:val="0"/>
      <w:marBottom w:val="0"/>
      <w:divBdr>
        <w:top w:val="none" w:sz="0" w:space="0" w:color="auto"/>
        <w:left w:val="none" w:sz="0" w:space="0" w:color="auto"/>
        <w:bottom w:val="none" w:sz="0" w:space="0" w:color="auto"/>
        <w:right w:val="none" w:sz="0" w:space="0" w:color="auto"/>
      </w:divBdr>
    </w:div>
    <w:div w:id="2022124713">
      <w:bodyDiv w:val="1"/>
      <w:marLeft w:val="0"/>
      <w:marRight w:val="0"/>
      <w:marTop w:val="0"/>
      <w:marBottom w:val="0"/>
      <w:divBdr>
        <w:top w:val="none" w:sz="0" w:space="0" w:color="auto"/>
        <w:left w:val="none" w:sz="0" w:space="0" w:color="auto"/>
        <w:bottom w:val="none" w:sz="0" w:space="0" w:color="auto"/>
        <w:right w:val="none" w:sz="0" w:space="0" w:color="auto"/>
      </w:divBdr>
    </w:div>
    <w:div w:id="2057461604">
      <w:bodyDiv w:val="1"/>
      <w:marLeft w:val="0"/>
      <w:marRight w:val="0"/>
      <w:marTop w:val="0"/>
      <w:marBottom w:val="0"/>
      <w:divBdr>
        <w:top w:val="none" w:sz="0" w:space="0" w:color="auto"/>
        <w:left w:val="none" w:sz="0" w:space="0" w:color="auto"/>
        <w:bottom w:val="none" w:sz="0" w:space="0" w:color="auto"/>
        <w:right w:val="none" w:sz="0" w:space="0" w:color="auto"/>
      </w:divBdr>
    </w:div>
    <w:div w:id="2138333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C16BCE4B67792448917E96C1FF09BBA"/>
        <w:category>
          <w:name w:val="General"/>
          <w:gallery w:val="placeholder"/>
        </w:category>
        <w:types>
          <w:type w:val="bbPlcHdr"/>
        </w:types>
        <w:behaviors>
          <w:behavior w:val="content"/>
        </w:behaviors>
        <w:guid w:val="{89C7AD92-ABDF-B447-B30C-94454EFA9CC3}"/>
      </w:docPartPr>
      <w:docPartBody>
        <w:p w:rsidR="008938DD" w:rsidRDefault="00AB4481" w:rsidP="00AB4481">
          <w:pPr>
            <w:pStyle w:val="4C16BCE4B67792448917E96C1FF09BBA"/>
          </w:pPr>
          <w:r w:rsidRPr="00502269">
            <w:rPr>
              <w:rStyle w:val="TitleChar"/>
              <w:rFonts w:eastAsiaTheme="minorEastAsia"/>
            </w:rPr>
            <w:t>PROPOSAL AND MARKETING PLAN</w:t>
          </w:r>
        </w:p>
      </w:docPartBody>
    </w:docPart>
    <w:docPart>
      <w:docPartPr>
        <w:name w:val="8923A6FBDA2A234EB9C4553B0B2C378A"/>
        <w:category>
          <w:name w:val="General"/>
          <w:gallery w:val="placeholder"/>
        </w:category>
        <w:types>
          <w:type w:val="bbPlcHdr"/>
        </w:types>
        <w:behaviors>
          <w:behavior w:val="content"/>
        </w:behaviors>
        <w:guid w:val="{B9FAEB10-6D7B-F146-B06B-655C8FFBC5EE}"/>
      </w:docPartPr>
      <w:docPartBody>
        <w:p w:rsidR="008938DD" w:rsidRDefault="00AB4481" w:rsidP="00AB4481">
          <w:pPr>
            <w:pStyle w:val="8923A6FBDA2A234EB9C4553B0B2C378A"/>
          </w:pPr>
          <w:r w:rsidRPr="00502269">
            <w:rPr>
              <w:rStyle w:val="TitleChar"/>
              <w:rFonts w:eastAsiaTheme="minorEastAsia"/>
            </w:rPr>
            <w:t>PROPOSAL AND MARKETING PLAN</w:t>
          </w:r>
        </w:p>
      </w:docPartBody>
    </w:docPart>
    <w:docPart>
      <w:docPartPr>
        <w:name w:val="DCFBEC415029FE49A14B30692F214260"/>
        <w:category>
          <w:name w:val="General"/>
          <w:gallery w:val="placeholder"/>
        </w:category>
        <w:types>
          <w:type w:val="bbPlcHdr"/>
        </w:types>
        <w:behaviors>
          <w:behavior w:val="content"/>
        </w:behaviors>
        <w:guid w:val="{BC3A2951-80B6-8646-870D-E74BB2878E46}"/>
      </w:docPartPr>
      <w:docPartBody>
        <w:p w:rsidR="008938DD" w:rsidRDefault="00AB4481" w:rsidP="00AB4481">
          <w:pPr>
            <w:pStyle w:val="DCFBEC415029FE49A14B30692F214260"/>
          </w:pPr>
          <w:r w:rsidRPr="00502269">
            <w:rPr>
              <w:rStyle w:val="TitleChar"/>
              <w:rFonts w:eastAsiaTheme="minorEastAsia"/>
            </w:rPr>
            <w:t>PROPOSAL AND MARKETING PLAN</w:t>
          </w:r>
        </w:p>
      </w:docPartBody>
    </w:docPart>
    <w:docPart>
      <w:docPartPr>
        <w:name w:val="6F23312E832D46428D685B77488F8AEA"/>
        <w:category>
          <w:name w:val="General"/>
          <w:gallery w:val="placeholder"/>
        </w:category>
        <w:types>
          <w:type w:val="bbPlcHdr"/>
        </w:types>
        <w:behaviors>
          <w:behavior w:val="content"/>
        </w:behaviors>
        <w:guid w:val="{D708174D-BAFE-1E4A-B4ED-27DDA3900D42}"/>
      </w:docPartPr>
      <w:docPartBody>
        <w:p w:rsidR="008938DD" w:rsidRDefault="00AB4481" w:rsidP="00AB4481">
          <w:pPr>
            <w:pStyle w:val="6F23312E832D46428D685B77488F8AEA"/>
          </w:pPr>
          <w:r w:rsidRPr="00502269">
            <w:rPr>
              <w:rStyle w:val="SubtitleChar"/>
              <w:rFonts w:eastAsiaTheme="minorEastAsia"/>
            </w:rPr>
            <w:t>subtitle text here</w:t>
          </w:r>
        </w:p>
      </w:docPartBody>
    </w:docPart>
    <w:docPart>
      <w:docPartPr>
        <w:name w:val="80DDFE9A0C3447428F32654B419087A3"/>
        <w:category>
          <w:name w:val="General"/>
          <w:gallery w:val="placeholder"/>
        </w:category>
        <w:types>
          <w:type w:val="bbPlcHdr"/>
        </w:types>
        <w:behaviors>
          <w:behavior w:val="content"/>
        </w:behaviors>
        <w:guid w:val="{BF8A1713-5256-FC41-AB71-56E3DC5F39CF}"/>
      </w:docPartPr>
      <w:docPartBody>
        <w:p w:rsidR="008938DD" w:rsidRDefault="00000000">
          <w:pPr>
            <w:pStyle w:val="80DDFE9A0C3447428F32654B419087A3"/>
          </w:pPr>
          <w:r w:rsidRPr="00502269">
            <w:rPr>
              <w:rStyle w:val="Heading1Char"/>
              <w:rFonts w:eastAsiaTheme="minorEastAsia"/>
            </w:rPr>
            <w:t>Company Name</w:t>
          </w:r>
        </w:p>
      </w:docPartBody>
    </w:docPart>
    <w:docPart>
      <w:docPartPr>
        <w:name w:val="B335DFF5528B2D49B1CB4678524A5511"/>
        <w:category>
          <w:name w:val="General"/>
          <w:gallery w:val="placeholder"/>
        </w:category>
        <w:types>
          <w:type w:val="bbPlcHdr"/>
        </w:types>
        <w:behaviors>
          <w:behavior w:val="content"/>
        </w:behaviors>
        <w:guid w:val="{7E6C42B9-0236-B742-BC71-83427CE6D23A}"/>
      </w:docPartPr>
      <w:docPartBody>
        <w:p w:rsidR="008938DD" w:rsidRDefault="00000000">
          <w:pPr>
            <w:pStyle w:val="B335DFF5528B2D49B1CB4678524A5511"/>
          </w:pPr>
          <w:r w:rsidRPr="00502269">
            <w:rPr>
              <w:rStyle w:val="Heading1Char"/>
              <w:rFonts w:eastAsiaTheme="minorEastAsia"/>
            </w:rPr>
            <w:t>Company Name</w:t>
          </w:r>
        </w:p>
      </w:docPartBody>
    </w:docPart>
    <w:docPart>
      <w:docPartPr>
        <w:name w:val="4E54829186892C42877D598457BCE1F1"/>
        <w:category>
          <w:name w:val="General"/>
          <w:gallery w:val="placeholder"/>
        </w:category>
        <w:types>
          <w:type w:val="bbPlcHdr"/>
        </w:types>
        <w:behaviors>
          <w:behavior w:val="content"/>
        </w:behaviors>
        <w:guid w:val="{7232391C-4C5E-F042-9F1E-224FC020F62F}"/>
      </w:docPartPr>
      <w:docPartBody>
        <w:p w:rsidR="008938DD" w:rsidRDefault="00000000">
          <w:pPr>
            <w:pStyle w:val="4E54829186892C42877D598457BCE1F1"/>
          </w:pPr>
          <w:r w:rsidRPr="00502269">
            <w:rPr>
              <w:rStyle w:val="Heading1Char"/>
              <w:rFonts w:eastAsiaTheme="minorEastAsia"/>
            </w:rPr>
            <w:t>Company Name</w:t>
          </w:r>
        </w:p>
      </w:docPartBody>
    </w:docPart>
    <w:docPart>
      <w:docPartPr>
        <w:name w:val="0FC05D69E8E5412FAE10531A7404D1AB"/>
        <w:category>
          <w:name w:val="General"/>
          <w:gallery w:val="placeholder"/>
        </w:category>
        <w:types>
          <w:type w:val="bbPlcHdr"/>
        </w:types>
        <w:behaviors>
          <w:behavior w:val="content"/>
        </w:behaviors>
        <w:guid w:val="{8C443960-8170-41F0-8E8B-BF9EC7143E71}"/>
      </w:docPartPr>
      <w:docPartBody>
        <w:p w:rsidR="008938DD" w:rsidRDefault="00000000">
          <w:pPr>
            <w:pStyle w:val="0FC05D69E8E5412FAE10531A7404D1AB"/>
          </w:pPr>
          <w:r w:rsidRPr="00502269">
            <w:rPr>
              <w:rStyle w:val="Heading1Char"/>
              <w:rFonts w:eastAsiaTheme="minorEastAsia"/>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81"/>
    <w:rsid w:val="004D7777"/>
    <w:rsid w:val="008938DD"/>
    <w:rsid w:val="008B0278"/>
    <w:rsid w:val="008E1D64"/>
    <w:rsid w:val="00AB4481"/>
    <w:rsid w:val="00F161A6"/>
    <w:rsid w:val="00F74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2"/>
    <w:qFormat/>
    <w:rsid w:val="00AB4481"/>
    <w:pPr>
      <w:keepNext/>
      <w:spacing w:after="0" w:line="276" w:lineRule="auto"/>
      <w:outlineLvl w:val="0"/>
    </w:pPr>
    <w:rPr>
      <w:rFonts w:asciiTheme="majorHAnsi" w:eastAsia="Times New Roman" w:hAnsiTheme="majorHAnsi" w:cs="Times New Roman"/>
      <w:b/>
      <w:color w:val="FFFFFF" w:themeColor="background1"/>
      <w:kern w:val="0"/>
      <w:sz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AB4481"/>
    <w:pPr>
      <w:spacing w:after="0" w:line="240" w:lineRule="auto"/>
      <w:contextualSpacing/>
    </w:pPr>
    <w:rPr>
      <w:rFonts w:asciiTheme="majorHAnsi" w:eastAsia="Times New Roman" w:hAnsiTheme="majorHAnsi" w:cs="Times New Roman"/>
      <w:b/>
      <w:caps/>
      <w:color w:val="FFFFFF" w:themeColor="background1"/>
      <w:kern w:val="0"/>
      <w:sz w:val="100"/>
      <w:szCs w:val="40"/>
      <w14:ligatures w14:val="none"/>
    </w:rPr>
  </w:style>
  <w:style w:type="character" w:customStyle="1" w:styleId="TitleChar">
    <w:name w:val="Title Char"/>
    <w:basedOn w:val="DefaultParagraphFont"/>
    <w:link w:val="Title"/>
    <w:uiPriority w:val="1"/>
    <w:rsid w:val="00AB4481"/>
    <w:rPr>
      <w:rFonts w:asciiTheme="majorHAnsi" w:eastAsia="Times New Roman" w:hAnsiTheme="majorHAnsi" w:cs="Times New Roman"/>
      <w:b/>
      <w:caps/>
      <w:color w:val="FFFFFF" w:themeColor="background1"/>
      <w:kern w:val="0"/>
      <w:sz w:val="100"/>
      <w:szCs w:val="40"/>
      <w14:ligatures w14:val="none"/>
    </w:rPr>
  </w:style>
  <w:style w:type="paragraph" w:styleId="Subtitle">
    <w:name w:val="Subtitle"/>
    <w:basedOn w:val="Normal"/>
    <w:link w:val="SubtitleChar"/>
    <w:uiPriority w:val="4"/>
    <w:qFormat/>
    <w:rsid w:val="00AB4481"/>
    <w:pPr>
      <w:spacing w:after="0" w:line="276" w:lineRule="auto"/>
      <w:contextualSpacing/>
    </w:pPr>
    <w:rPr>
      <w:rFonts w:eastAsia="Times New Roman" w:cs="Times New Roman"/>
      <w:b/>
      <w:color w:val="FFFFFF" w:themeColor="background1"/>
      <w:kern w:val="0"/>
      <w:sz w:val="72"/>
      <w:szCs w:val="22"/>
      <w14:ligatures w14:val="none"/>
    </w:rPr>
  </w:style>
  <w:style w:type="character" w:customStyle="1" w:styleId="SubtitleChar">
    <w:name w:val="Subtitle Char"/>
    <w:basedOn w:val="DefaultParagraphFont"/>
    <w:link w:val="Subtitle"/>
    <w:uiPriority w:val="4"/>
    <w:rsid w:val="00AB4481"/>
    <w:rPr>
      <w:rFonts w:eastAsia="Times New Roman" w:cs="Times New Roman"/>
      <w:b/>
      <w:color w:val="FFFFFF" w:themeColor="background1"/>
      <w:kern w:val="0"/>
      <w:sz w:val="72"/>
      <w:szCs w:val="22"/>
      <w14:ligatures w14:val="none"/>
    </w:rPr>
  </w:style>
  <w:style w:type="character" w:customStyle="1" w:styleId="Heading1Char">
    <w:name w:val="Heading 1 Char"/>
    <w:basedOn w:val="DefaultParagraphFont"/>
    <w:link w:val="Heading1"/>
    <w:uiPriority w:val="2"/>
    <w:rsid w:val="00AB4481"/>
    <w:rPr>
      <w:rFonts w:asciiTheme="majorHAnsi" w:eastAsia="Times New Roman" w:hAnsiTheme="majorHAnsi" w:cs="Times New Roman"/>
      <w:b/>
      <w:color w:val="FFFFFF" w:themeColor="background1"/>
      <w:kern w:val="0"/>
      <w:sz w:val="48"/>
      <w14:ligatures w14:val="none"/>
    </w:rPr>
  </w:style>
  <w:style w:type="paragraph" w:customStyle="1" w:styleId="4C16BCE4B67792448917E96C1FF09BBA">
    <w:name w:val="4C16BCE4B67792448917E96C1FF09BBA"/>
    <w:rsid w:val="00AB4481"/>
  </w:style>
  <w:style w:type="paragraph" w:customStyle="1" w:styleId="8923A6FBDA2A234EB9C4553B0B2C378A">
    <w:name w:val="8923A6FBDA2A234EB9C4553B0B2C378A"/>
    <w:rsid w:val="00AB4481"/>
  </w:style>
  <w:style w:type="paragraph" w:customStyle="1" w:styleId="DCFBEC415029FE49A14B30692F214260">
    <w:name w:val="DCFBEC415029FE49A14B30692F214260"/>
    <w:rsid w:val="00AB4481"/>
  </w:style>
  <w:style w:type="paragraph" w:customStyle="1" w:styleId="6F23312E832D46428D685B77488F8AEA">
    <w:name w:val="6F23312E832D46428D685B77488F8AEA"/>
    <w:rsid w:val="00AB4481"/>
  </w:style>
  <w:style w:type="paragraph" w:customStyle="1" w:styleId="80DDFE9A0C3447428F32654B419087A3">
    <w:name w:val="80DDFE9A0C3447428F32654B419087A3"/>
  </w:style>
  <w:style w:type="paragraph" w:customStyle="1" w:styleId="B335DFF5528B2D49B1CB4678524A5511">
    <w:name w:val="B335DFF5528B2D49B1CB4678524A5511"/>
  </w:style>
  <w:style w:type="paragraph" w:customStyle="1" w:styleId="4E54829186892C42877D598457BCE1F1">
    <w:name w:val="4E54829186892C42877D598457BCE1F1"/>
  </w:style>
  <w:style w:type="paragraph" w:customStyle="1" w:styleId="0FC05D69E8E5412FAE10531A7404D1AB">
    <w:name w:val="0FC05D69E8E5412FAE10531A7404D1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9709f50-2afc-4380-a0db-8d1a19f436f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F36C307C121564583AE00F60A927C5B" ma:contentTypeVersion="14" ma:contentTypeDescription="Create a new document." ma:contentTypeScope="" ma:versionID="700e1262218ff45a80dc270aed1b7ee7">
  <xsd:schema xmlns:xsd="http://www.w3.org/2001/XMLSchema" xmlns:xs="http://www.w3.org/2001/XMLSchema" xmlns:p="http://schemas.microsoft.com/office/2006/metadata/properties" xmlns:ns3="29709f50-2afc-4380-a0db-8d1a19f436f7" xmlns:ns4="2eed6f31-bb16-436f-99b8-ae6057577563" targetNamespace="http://schemas.microsoft.com/office/2006/metadata/properties" ma:root="true" ma:fieldsID="03660bf0649f32897557d9966e6195b5" ns3:_="" ns4:_="">
    <xsd:import namespace="29709f50-2afc-4380-a0db-8d1a19f436f7"/>
    <xsd:import namespace="2eed6f31-bb16-436f-99b8-ae605757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709f50-2afc-4380-a0db-8d1a19f436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ed6f31-bb16-436f-99b8-ae605757756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EB3C51A-8BBB-4B34-9D1D-E1941F3CA5C9}">
  <ds:schemaRefs>
    <ds:schemaRef ds:uri="http://schemas.microsoft.com/sharepoint/v3/contenttype/forms"/>
  </ds:schemaRefs>
</ds:datastoreItem>
</file>

<file path=customXml/itemProps2.xml><?xml version="1.0" encoding="utf-8"?>
<ds:datastoreItem xmlns:ds="http://schemas.openxmlformats.org/officeDocument/2006/customXml" ds:itemID="{8A783B3E-9EB3-46CF-8E93-F2E7F2128436}">
  <ds:schemaRefs>
    <ds:schemaRef ds:uri="http://schemas.microsoft.com/office/2006/metadata/properties"/>
    <ds:schemaRef ds:uri="http://schemas.microsoft.com/office/infopath/2007/PartnerControls"/>
    <ds:schemaRef ds:uri="29709f50-2afc-4380-a0db-8d1a19f436f7"/>
  </ds:schemaRefs>
</ds:datastoreItem>
</file>

<file path=customXml/itemProps3.xml><?xml version="1.0" encoding="utf-8"?>
<ds:datastoreItem xmlns:ds="http://schemas.openxmlformats.org/officeDocument/2006/customXml" ds:itemID="{AF056EE9-8DFC-4CE5-9E99-11C232DAF705}">
  <ds:schemaRefs>
    <ds:schemaRef ds:uri="http://schemas.openxmlformats.org/officeDocument/2006/bibliography"/>
  </ds:schemaRefs>
</ds:datastoreItem>
</file>

<file path=customXml/itemProps4.xml><?xml version="1.0" encoding="utf-8"?>
<ds:datastoreItem xmlns:ds="http://schemas.openxmlformats.org/officeDocument/2006/customXml" ds:itemID="{33219FEA-7F84-4EB1-B392-9EEA90E4FD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709f50-2afc-4380-a0db-8d1a19f436f7"/>
    <ds:schemaRef ds:uri="2eed6f31-bb16-436f-99b8-ae605757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28</Pages>
  <Words>4273</Words>
  <Characters>24361</Characters>
  <Application>Microsoft Office Word</Application>
  <DocSecurity>0</DocSecurity>
  <Lines>203</Lines>
  <Paragraphs>57</Paragraphs>
  <ScaleCrop>false</ScaleCrop>
  <Company/>
  <LinksUpToDate>false</LinksUpToDate>
  <CharactersWithSpaces>28577</CharactersWithSpaces>
  <SharedDoc>false</SharedDoc>
  <HLinks>
    <vt:vector size="126" baseType="variant">
      <vt:variant>
        <vt:i4>1507385</vt:i4>
      </vt:variant>
      <vt:variant>
        <vt:i4>122</vt:i4>
      </vt:variant>
      <vt:variant>
        <vt:i4>0</vt:i4>
      </vt:variant>
      <vt:variant>
        <vt:i4>5</vt:i4>
      </vt:variant>
      <vt:variant>
        <vt:lpwstr/>
      </vt:variant>
      <vt:variant>
        <vt:lpwstr>_Toc165658881</vt:lpwstr>
      </vt:variant>
      <vt:variant>
        <vt:i4>1507385</vt:i4>
      </vt:variant>
      <vt:variant>
        <vt:i4>116</vt:i4>
      </vt:variant>
      <vt:variant>
        <vt:i4>0</vt:i4>
      </vt:variant>
      <vt:variant>
        <vt:i4>5</vt:i4>
      </vt:variant>
      <vt:variant>
        <vt:lpwstr/>
      </vt:variant>
      <vt:variant>
        <vt:lpwstr>_Toc165658880</vt:lpwstr>
      </vt:variant>
      <vt:variant>
        <vt:i4>1572921</vt:i4>
      </vt:variant>
      <vt:variant>
        <vt:i4>110</vt:i4>
      </vt:variant>
      <vt:variant>
        <vt:i4>0</vt:i4>
      </vt:variant>
      <vt:variant>
        <vt:i4>5</vt:i4>
      </vt:variant>
      <vt:variant>
        <vt:lpwstr/>
      </vt:variant>
      <vt:variant>
        <vt:lpwstr>_Toc165658879</vt:lpwstr>
      </vt:variant>
      <vt:variant>
        <vt:i4>1572921</vt:i4>
      </vt:variant>
      <vt:variant>
        <vt:i4>104</vt:i4>
      </vt:variant>
      <vt:variant>
        <vt:i4>0</vt:i4>
      </vt:variant>
      <vt:variant>
        <vt:i4>5</vt:i4>
      </vt:variant>
      <vt:variant>
        <vt:lpwstr/>
      </vt:variant>
      <vt:variant>
        <vt:lpwstr>_Toc165658878</vt:lpwstr>
      </vt:variant>
      <vt:variant>
        <vt:i4>1572921</vt:i4>
      </vt:variant>
      <vt:variant>
        <vt:i4>98</vt:i4>
      </vt:variant>
      <vt:variant>
        <vt:i4>0</vt:i4>
      </vt:variant>
      <vt:variant>
        <vt:i4>5</vt:i4>
      </vt:variant>
      <vt:variant>
        <vt:lpwstr/>
      </vt:variant>
      <vt:variant>
        <vt:lpwstr>_Toc165658877</vt:lpwstr>
      </vt:variant>
      <vt:variant>
        <vt:i4>1572921</vt:i4>
      </vt:variant>
      <vt:variant>
        <vt:i4>92</vt:i4>
      </vt:variant>
      <vt:variant>
        <vt:i4>0</vt:i4>
      </vt:variant>
      <vt:variant>
        <vt:i4>5</vt:i4>
      </vt:variant>
      <vt:variant>
        <vt:lpwstr/>
      </vt:variant>
      <vt:variant>
        <vt:lpwstr>_Toc165658876</vt:lpwstr>
      </vt:variant>
      <vt:variant>
        <vt:i4>1572921</vt:i4>
      </vt:variant>
      <vt:variant>
        <vt:i4>86</vt:i4>
      </vt:variant>
      <vt:variant>
        <vt:i4>0</vt:i4>
      </vt:variant>
      <vt:variant>
        <vt:i4>5</vt:i4>
      </vt:variant>
      <vt:variant>
        <vt:lpwstr/>
      </vt:variant>
      <vt:variant>
        <vt:lpwstr>_Toc165658875</vt:lpwstr>
      </vt:variant>
      <vt:variant>
        <vt:i4>1572921</vt:i4>
      </vt:variant>
      <vt:variant>
        <vt:i4>80</vt:i4>
      </vt:variant>
      <vt:variant>
        <vt:i4>0</vt:i4>
      </vt:variant>
      <vt:variant>
        <vt:i4>5</vt:i4>
      </vt:variant>
      <vt:variant>
        <vt:lpwstr/>
      </vt:variant>
      <vt:variant>
        <vt:lpwstr>_Toc165658874</vt:lpwstr>
      </vt:variant>
      <vt:variant>
        <vt:i4>1572921</vt:i4>
      </vt:variant>
      <vt:variant>
        <vt:i4>74</vt:i4>
      </vt:variant>
      <vt:variant>
        <vt:i4>0</vt:i4>
      </vt:variant>
      <vt:variant>
        <vt:i4>5</vt:i4>
      </vt:variant>
      <vt:variant>
        <vt:lpwstr/>
      </vt:variant>
      <vt:variant>
        <vt:lpwstr>_Toc165658873</vt:lpwstr>
      </vt:variant>
      <vt:variant>
        <vt:i4>1572921</vt:i4>
      </vt:variant>
      <vt:variant>
        <vt:i4>68</vt:i4>
      </vt:variant>
      <vt:variant>
        <vt:i4>0</vt:i4>
      </vt:variant>
      <vt:variant>
        <vt:i4>5</vt:i4>
      </vt:variant>
      <vt:variant>
        <vt:lpwstr/>
      </vt:variant>
      <vt:variant>
        <vt:lpwstr>_Toc165658872</vt:lpwstr>
      </vt:variant>
      <vt:variant>
        <vt:i4>1572921</vt:i4>
      </vt:variant>
      <vt:variant>
        <vt:i4>62</vt:i4>
      </vt:variant>
      <vt:variant>
        <vt:i4>0</vt:i4>
      </vt:variant>
      <vt:variant>
        <vt:i4>5</vt:i4>
      </vt:variant>
      <vt:variant>
        <vt:lpwstr/>
      </vt:variant>
      <vt:variant>
        <vt:lpwstr>_Toc165658871</vt:lpwstr>
      </vt:variant>
      <vt:variant>
        <vt:i4>1572921</vt:i4>
      </vt:variant>
      <vt:variant>
        <vt:i4>56</vt:i4>
      </vt:variant>
      <vt:variant>
        <vt:i4>0</vt:i4>
      </vt:variant>
      <vt:variant>
        <vt:i4>5</vt:i4>
      </vt:variant>
      <vt:variant>
        <vt:lpwstr/>
      </vt:variant>
      <vt:variant>
        <vt:lpwstr>_Toc165658870</vt:lpwstr>
      </vt:variant>
      <vt:variant>
        <vt:i4>1638457</vt:i4>
      </vt:variant>
      <vt:variant>
        <vt:i4>50</vt:i4>
      </vt:variant>
      <vt:variant>
        <vt:i4>0</vt:i4>
      </vt:variant>
      <vt:variant>
        <vt:i4>5</vt:i4>
      </vt:variant>
      <vt:variant>
        <vt:lpwstr/>
      </vt:variant>
      <vt:variant>
        <vt:lpwstr>_Toc165658869</vt:lpwstr>
      </vt:variant>
      <vt:variant>
        <vt:i4>1638457</vt:i4>
      </vt:variant>
      <vt:variant>
        <vt:i4>44</vt:i4>
      </vt:variant>
      <vt:variant>
        <vt:i4>0</vt:i4>
      </vt:variant>
      <vt:variant>
        <vt:i4>5</vt:i4>
      </vt:variant>
      <vt:variant>
        <vt:lpwstr/>
      </vt:variant>
      <vt:variant>
        <vt:lpwstr>_Toc165658868</vt:lpwstr>
      </vt:variant>
      <vt:variant>
        <vt:i4>1638457</vt:i4>
      </vt:variant>
      <vt:variant>
        <vt:i4>38</vt:i4>
      </vt:variant>
      <vt:variant>
        <vt:i4>0</vt:i4>
      </vt:variant>
      <vt:variant>
        <vt:i4>5</vt:i4>
      </vt:variant>
      <vt:variant>
        <vt:lpwstr/>
      </vt:variant>
      <vt:variant>
        <vt:lpwstr>_Toc165658867</vt:lpwstr>
      </vt:variant>
      <vt:variant>
        <vt:i4>1638457</vt:i4>
      </vt:variant>
      <vt:variant>
        <vt:i4>32</vt:i4>
      </vt:variant>
      <vt:variant>
        <vt:i4>0</vt:i4>
      </vt:variant>
      <vt:variant>
        <vt:i4>5</vt:i4>
      </vt:variant>
      <vt:variant>
        <vt:lpwstr/>
      </vt:variant>
      <vt:variant>
        <vt:lpwstr>_Toc165658866</vt:lpwstr>
      </vt:variant>
      <vt:variant>
        <vt:i4>1638457</vt:i4>
      </vt:variant>
      <vt:variant>
        <vt:i4>26</vt:i4>
      </vt:variant>
      <vt:variant>
        <vt:i4>0</vt:i4>
      </vt:variant>
      <vt:variant>
        <vt:i4>5</vt:i4>
      </vt:variant>
      <vt:variant>
        <vt:lpwstr/>
      </vt:variant>
      <vt:variant>
        <vt:lpwstr>_Toc165658865</vt:lpwstr>
      </vt:variant>
      <vt:variant>
        <vt:i4>1638457</vt:i4>
      </vt:variant>
      <vt:variant>
        <vt:i4>20</vt:i4>
      </vt:variant>
      <vt:variant>
        <vt:i4>0</vt:i4>
      </vt:variant>
      <vt:variant>
        <vt:i4>5</vt:i4>
      </vt:variant>
      <vt:variant>
        <vt:lpwstr/>
      </vt:variant>
      <vt:variant>
        <vt:lpwstr>_Toc165658864</vt:lpwstr>
      </vt:variant>
      <vt:variant>
        <vt:i4>1638457</vt:i4>
      </vt:variant>
      <vt:variant>
        <vt:i4>14</vt:i4>
      </vt:variant>
      <vt:variant>
        <vt:i4>0</vt:i4>
      </vt:variant>
      <vt:variant>
        <vt:i4>5</vt:i4>
      </vt:variant>
      <vt:variant>
        <vt:lpwstr/>
      </vt:variant>
      <vt:variant>
        <vt:lpwstr>_Toc165658863</vt:lpwstr>
      </vt:variant>
      <vt:variant>
        <vt:i4>1638457</vt:i4>
      </vt:variant>
      <vt:variant>
        <vt:i4>8</vt:i4>
      </vt:variant>
      <vt:variant>
        <vt:i4>0</vt:i4>
      </vt:variant>
      <vt:variant>
        <vt:i4>5</vt:i4>
      </vt:variant>
      <vt:variant>
        <vt:lpwstr/>
      </vt:variant>
      <vt:variant>
        <vt:lpwstr>_Toc165658862</vt:lpwstr>
      </vt:variant>
      <vt:variant>
        <vt:i4>1638457</vt:i4>
      </vt:variant>
      <vt:variant>
        <vt:i4>2</vt:i4>
      </vt:variant>
      <vt:variant>
        <vt:i4>0</vt:i4>
      </vt:variant>
      <vt:variant>
        <vt:i4>5</vt:i4>
      </vt:variant>
      <vt:variant>
        <vt:lpwstr/>
      </vt:variant>
      <vt:variant>
        <vt:lpwstr>_Toc165658861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Magoo, Ankit - (ankitmagoo)</dc:creator>
  <cp:keywords/>
  <dc:description/>
  <cp:lastModifiedBy>Chawan, Isha - (ishachawan)</cp:lastModifiedBy>
  <cp:revision>4</cp:revision>
  <dcterms:created xsi:type="dcterms:W3CDTF">2024-06-11T17:27:00Z</dcterms:created>
  <dcterms:modified xsi:type="dcterms:W3CDTF">2025-01-15T19:02:00Z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0x010100FF36C307C121564583AE00F60A927C5B</vt:lpwstr>
  </property>
  <property fmtid="{D5CDD505-2E9C-101B-9397-08002B2CF9AE}" pid="3" name="GrammarlyDocumentId">
    <vt:lpwstr>f026da54b50835ef3d452f49e8df24729981200792eae8ab75e823273d4121f9</vt:lpwstr>
  </property>
</Properties>
</file>